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0A8B88" w14:textId="77777777" w:rsidR="001E5F2A" w:rsidRPr="002D68BB" w:rsidRDefault="001E5F2A">
      <w:pPr>
        <w:widowControl w:val="0"/>
        <w:pBdr>
          <w:top w:val="nil"/>
          <w:left w:val="nil"/>
          <w:bottom w:val="nil"/>
          <w:right w:val="nil"/>
          <w:between w:val="nil"/>
        </w:pBdr>
        <w:rPr>
          <w:sz w:val="20"/>
          <w:szCs w:val="20"/>
        </w:rPr>
      </w:pPr>
    </w:p>
    <w:p w14:paraId="2E979DB3" w14:textId="77777777" w:rsidR="001E5F2A" w:rsidRPr="002D68BB" w:rsidRDefault="001E5F2A">
      <w:pPr>
        <w:widowControl w:val="0"/>
        <w:pBdr>
          <w:top w:val="nil"/>
          <w:left w:val="nil"/>
          <w:bottom w:val="nil"/>
          <w:right w:val="nil"/>
          <w:between w:val="nil"/>
        </w:pBdr>
        <w:rPr>
          <w:sz w:val="20"/>
          <w:szCs w:val="20"/>
        </w:rPr>
      </w:pPr>
    </w:p>
    <w:p w14:paraId="0989A5D6" w14:textId="77777777" w:rsidR="001E5F2A" w:rsidRPr="002D68BB" w:rsidRDefault="001E5F2A">
      <w:pPr>
        <w:widowControl w:val="0"/>
        <w:pBdr>
          <w:top w:val="nil"/>
          <w:left w:val="nil"/>
          <w:bottom w:val="nil"/>
          <w:right w:val="nil"/>
          <w:between w:val="nil"/>
        </w:pBdr>
        <w:rPr>
          <w:sz w:val="20"/>
          <w:szCs w:val="20"/>
        </w:rPr>
      </w:pPr>
    </w:p>
    <w:p w14:paraId="00ABB300" w14:textId="77777777" w:rsidR="001E5F2A" w:rsidRPr="002D68BB" w:rsidRDefault="001E5F2A">
      <w:pPr>
        <w:widowControl w:val="0"/>
        <w:pBdr>
          <w:top w:val="nil"/>
          <w:left w:val="nil"/>
          <w:bottom w:val="nil"/>
          <w:right w:val="nil"/>
          <w:between w:val="nil"/>
        </w:pBdr>
        <w:rPr>
          <w:sz w:val="20"/>
          <w:szCs w:val="20"/>
        </w:rPr>
      </w:pPr>
    </w:p>
    <w:p w14:paraId="55FEB993" w14:textId="77777777" w:rsidR="001E5F2A" w:rsidRPr="002D68BB" w:rsidRDefault="00747094">
      <w:pPr>
        <w:keepNext/>
        <w:keepLines/>
        <w:pBdr>
          <w:top w:val="nil"/>
          <w:left w:val="nil"/>
          <w:bottom w:val="nil"/>
          <w:right w:val="nil"/>
          <w:between w:val="nil"/>
        </w:pBdr>
        <w:spacing w:after="60"/>
        <w:jc w:val="center"/>
        <w:rPr>
          <w:color w:val="000000"/>
          <w:sz w:val="20"/>
          <w:szCs w:val="20"/>
        </w:rPr>
      </w:pPr>
      <w:proofErr w:type="spellStart"/>
      <w:r w:rsidRPr="002D68BB">
        <w:rPr>
          <w:color w:val="000000"/>
          <w:sz w:val="20"/>
          <w:szCs w:val="20"/>
        </w:rPr>
        <w:t>Guión</w:t>
      </w:r>
      <w:proofErr w:type="spellEnd"/>
      <w:r w:rsidRPr="002D68BB">
        <w:rPr>
          <w:color w:val="000000"/>
          <w:sz w:val="20"/>
          <w:szCs w:val="20"/>
        </w:rPr>
        <w:t xml:space="preserve"> para desarrollo de contenidos</w:t>
      </w:r>
    </w:p>
    <w:p w14:paraId="28222D8C" w14:textId="77777777" w:rsidR="001E5F2A" w:rsidRPr="002D68BB" w:rsidRDefault="001E5F2A">
      <w:pPr>
        <w:rPr>
          <w:sz w:val="20"/>
          <w:szCs w:val="20"/>
        </w:rPr>
      </w:pPr>
    </w:p>
    <w:p w14:paraId="423A1D70" w14:textId="77777777" w:rsidR="001E5F2A" w:rsidRPr="002D68BB" w:rsidRDefault="00747094">
      <w:pPr>
        <w:pBdr>
          <w:top w:val="nil"/>
          <w:left w:val="nil"/>
          <w:bottom w:val="nil"/>
          <w:right w:val="nil"/>
          <w:between w:val="nil"/>
        </w:pBdr>
        <w:spacing w:line="240" w:lineRule="auto"/>
        <w:jc w:val="both"/>
        <w:rPr>
          <w:b/>
          <w:color w:val="000000"/>
          <w:sz w:val="20"/>
          <w:szCs w:val="20"/>
        </w:rPr>
      </w:pPr>
      <w:r w:rsidRPr="002D68BB">
        <w:rPr>
          <w:b/>
          <w:color w:val="000000"/>
          <w:sz w:val="20"/>
          <w:szCs w:val="20"/>
        </w:rPr>
        <w:t>Datos de identificación del programa de formación</w:t>
      </w:r>
    </w:p>
    <w:p w14:paraId="4A8839C3" w14:textId="77777777" w:rsidR="001E5F2A" w:rsidRPr="002D68BB" w:rsidRDefault="001E5F2A">
      <w:pPr>
        <w:rPr>
          <w:sz w:val="20"/>
          <w:szCs w:val="20"/>
        </w:rPr>
      </w:pPr>
    </w:p>
    <w:p w14:paraId="671CD324" w14:textId="77777777" w:rsidR="001E5F2A" w:rsidRPr="002D68BB" w:rsidRDefault="001E5F2A">
      <w:pPr>
        <w:widowControl w:val="0"/>
        <w:pBdr>
          <w:top w:val="nil"/>
          <w:left w:val="nil"/>
          <w:bottom w:val="nil"/>
          <w:right w:val="nil"/>
          <w:between w:val="nil"/>
        </w:pBdr>
        <w:rPr>
          <w:color w:val="000000"/>
          <w:sz w:val="20"/>
          <w:szCs w:val="20"/>
        </w:rPr>
      </w:pPr>
    </w:p>
    <w:tbl>
      <w:tblPr>
        <w:tblStyle w:val="affffffff"/>
        <w:tblW w:w="137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0"/>
        <w:gridCol w:w="10648"/>
      </w:tblGrid>
      <w:tr w:rsidR="001E5F2A" w:rsidRPr="002D68BB" w14:paraId="0AC30107" w14:textId="77777777">
        <w:trPr>
          <w:trHeight w:val="361"/>
        </w:trPr>
        <w:tc>
          <w:tcPr>
            <w:tcW w:w="3150" w:type="dxa"/>
            <w:shd w:val="clear" w:color="auto" w:fill="8DB3E2"/>
            <w:vAlign w:val="center"/>
          </w:tcPr>
          <w:p w14:paraId="57DCFC18" w14:textId="77777777" w:rsidR="001E5F2A" w:rsidRPr="002D68BB" w:rsidRDefault="00747094">
            <w:pPr>
              <w:spacing w:after="120" w:line="240" w:lineRule="auto"/>
              <w:rPr>
                <w:sz w:val="20"/>
                <w:szCs w:val="20"/>
              </w:rPr>
            </w:pPr>
            <w:r w:rsidRPr="002D68BB">
              <w:rPr>
                <w:sz w:val="20"/>
                <w:szCs w:val="20"/>
              </w:rPr>
              <w:t>PROGRAMA DE FORMACIÓN</w:t>
            </w:r>
          </w:p>
        </w:tc>
        <w:tc>
          <w:tcPr>
            <w:tcW w:w="10648" w:type="dxa"/>
            <w:shd w:val="clear" w:color="auto" w:fill="auto"/>
            <w:vAlign w:val="center"/>
          </w:tcPr>
          <w:p w14:paraId="53C013C3" w14:textId="77777777" w:rsidR="001E5F2A" w:rsidRPr="002D68BB" w:rsidRDefault="00747094">
            <w:pPr>
              <w:spacing w:after="120" w:line="240" w:lineRule="auto"/>
              <w:rPr>
                <w:color w:val="E36C09"/>
                <w:sz w:val="20"/>
                <w:szCs w:val="20"/>
              </w:rPr>
            </w:pPr>
            <w:r w:rsidRPr="002D68BB">
              <w:rPr>
                <w:sz w:val="20"/>
                <w:szCs w:val="20"/>
              </w:rPr>
              <w:t>Impulso multicanal de productos alimenticios</w:t>
            </w:r>
          </w:p>
        </w:tc>
      </w:tr>
    </w:tbl>
    <w:p w14:paraId="760B0D35" w14:textId="77777777" w:rsidR="001E5F2A" w:rsidRPr="002D68BB" w:rsidRDefault="001E5F2A">
      <w:pPr>
        <w:spacing w:after="120" w:line="240" w:lineRule="auto"/>
        <w:rPr>
          <w:sz w:val="20"/>
          <w:szCs w:val="20"/>
        </w:rPr>
      </w:pPr>
    </w:p>
    <w:tbl>
      <w:tblPr>
        <w:tblStyle w:val="affffffff0"/>
        <w:tblW w:w="138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7"/>
        <w:gridCol w:w="2633"/>
        <w:gridCol w:w="1975"/>
        <w:gridCol w:w="7506"/>
      </w:tblGrid>
      <w:tr w:rsidR="001E5F2A" w:rsidRPr="002D68BB" w14:paraId="5E9C6483" w14:textId="77777777">
        <w:trPr>
          <w:trHeight w:val="340"/>
        </w:trPr>
        <w:tc>
          <w:tcPr>
            <w:tcW w:w="1707" w:type="dxa"/>
            <w:shd w:val="clear" w:color="auto" w:fill="8DB3E2"/>
            <w:vAlign w:val="center"/>
          </w:tcPr>
          <w:p w14:paraId="210695C7" w14:textId="77777777" w:rsidR="001E5F2A" w:rsidRPr="002D68BB" w:rsidRDefault="00747094">
            <w:pPr>
              <w:spacing w:after="120" w:line="240" w:lineRule="auto"/>
              <w:rPr>
                <w:sz w:val="20"/>
                <w:szCs w:val="20"/>
              </w:rPr>
            </w:pPr>
            <w:r w:rsidRPr="002D68BB">
              <w:rPr>
                <w:sz w:val="20"/>
                <w:szCs w:val="20"/>
              </w:rPr>
              <w:t>COMPETENCIA</w:t>
            </w:r>
          </w:p>
        </w:tc>
        <w:tc>
          <w:tcPr>
            <w:tcW w:w="2633" w:type="dxa"/>
            <w:shd w:val="clear" w:color="auto" w:fill="auto"/>
            <w:vAlign w:val="center"/>
          </w:tcPr>
          <w:p w14:paraId="14ACBFF3" w14:textId="77777777" w:rsidR="001E5F2A" w:rsidRPr="002D68BB" w:rsidRDefault="00747094">
            <w:pPr>
              <w:spacing w:after="120" w:line="240" w:lineRule="auto"/>
              <w:rPr>
                <w:sz w:val="20"/>
                <w:szCs w:val="20"/>
              </w:rPr>
            </w:pPr>
            <w:r w:rsidRPr="002D68BB">
              <w:rPr>
                <w:sz w:val="20"/>
                <w:szCs w:val="20"/>
              </w:rPr>
              <w:t>290801105- Almacenar alimentos de acuerdo con</w:t>
            </w:r>
          </w:p>
          <w:p w14:paraId="424C79C9" w14:textId="77777777" w:rsidR="001E5F2A" w:rsidRPr="002D68BB" w:rsidRDefault="00747094">
            <w:pPr>
              <w:spacing w:after="120" w:line="240" w:lineRule="auto"/>
              <w:rPr>
                <w:sz w:val="20"/>
                <w:szCs w:val="20"/>
                <w:u w:val="single"/>
              </w:rPr>
            </w:pPr>
            <w:r w:rsidRPr="002D68BB">
              <w:rPr>
                <w:sz w:val="20"/>
                <w:szCs w:val="20"/>
              </w:rPr>
              <w:t xml:space="preserve"> procedimiento técnico.</w:t>
            </w:r>
            <w:r w:rsidRPr="002D68BB">
              <w:rPr>
                <w:color w:val="FF0000"/>
                <w:sz w:val="20"/>
                <w:szCs w:val="20"/>
              </w:rPr>
              <w:tab/>
            </w:r>
          </w:p>
        </w:tc>
        <w:tc>
          <w:tcPr>
            <w:tcW w:w="1975" w:type="dxa"/>
            <w:shd w:val="clear" w:color="auto" w:fill="8DB3E2"/>
            <w:vAlign w:val="center"/>
          </w:tcPr>
          <w:p w14:paraId="0AE8E9D1" w14:textId="77777777" w:rsidR="001E5F2A" w:rsidRPr="002D68BB" w:rsidRDefault="00747094">
            <w:pPr>
              <w:spacing w:after="120" w:line="240" w:lineRule="auto"/>
              <w:rPr>
                <w:sz w:val="20"/>
                <w:szCs w:val="20"/>
              </w:rPr>
            </w:pPr>
            <w:r w:rsidRPr="002D68BB">
              <w:rPr>
                <w:sz w:val="20"/>
                <w:szCs w:val="20"/>
              </w:rPr>
              <w:t>RESULTADOS DE APRENDIZAJE</w:t>
            </w:r>
          </w:p>
        </w:tc>
        <w:tc>
          <w:tcPr>
            <w:tcW w:w="7506" w:type="dxa"/>
            <w:shd w:val="clear" w:color="auto" w:fill="auto"/>
            <w:vAlign w:val="center"/>
          </w:tcPr>
          <w:p w14:paraId="245EA994" w14:textId="77777777" w:rsidR="001E5F2A" w:rsidRPr="002D68BB" w:rsidRDefault="00747094">
            <w:pPr>
              <w:spacing w:after="120" w:line="240" w:lineRule="auto"/>
              <w:ind w:left="66"/>
              <w:rPr>
                <w:b/>
                <w:sz w:val="20"/>
                <w:szCs w:val="20"/>
              </w:rPr>
            </w:pPr>
            <w:r w:rsidRPr="002D68BB">
              <w:rPr>
                <w:sz w:val="20"/>
                <w:szCs w:val="20"/>
              </w:rPr>
              <w:t>290801105-01. Disponer productos alimenticios teniendo en cuenta características y naturaleza.</w:t>
            </w:r>
          </w:p>
        </w:tc>
      </w:tr>
    </w:tbl>
    <w:p w14:paraId="30C8D5F3" w14:textId="77777777" w:rsidR="001E5F2A" w:rsidRPr="002D68BB" w:rsidRDefault="001E5F2A">
      <w:pPr>
        <w:spacing w:after="120" w:line="240" w:lineRule="auto"/>
        <w:rPr>
          <w:sz w:val="20"/>
          <w:szCs w:val="20"/>
        </w:rPr>
      </w:pPr>
    </w:p>
    <w:p w14:paraId="23C49562" w14:textId="77777777" w:rsidR="001E5F2A" w:rsidRPr="002D68BB" w:rsidRDefault="001E5F2A">
      <w:pPr>
        <w:spacing w:after="120" w:line="240" w:lineRule="auto"/>
        <w:rPr>
          <w:sz w:val="20"/>
          <w:szCs w:val="20"/>
        </w:rPr>
      </w:pPr>
    </w:p>
    <w:tbl>
      <w:tblPr>
        <w:tblStyle w:val="affffffff1"/>
        <w:tblW w:w="138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5"/>
        <w:gridCol w:w="10667"/>
      </w:tblGrid>
      <w:tr w:rsidR="001E5F2A" w:rsidRPr="002D68BB" w14:paraId="75241A9A" w14:textId="77777777">
        <w:trPr>
          <w:trHeight w:val="331"/>
        </w:trPr>
        <w:tc>
          <w:tcPr>
            <w:tcW w:w="3155" w:type="dxa"/>
            <w:shd w:val="clear" w:color="auto" w:fill="8DB3E2"/>
            <w:vAlign w:val="center"/>
          </w:tcPr>
          <w:p w14:paraId="47A39CBB" w14:textId="77777777" w:rsidR="001E5F2A" w:rsidRPr="002D68BB" w:rsidRDefault="00747094">
            <w:pPr>
              <w:spacing w:after="120" w:line="240" w:lineRule="auto"/>
              <w:rPr>
                <w:sz w:val="20"/>
                <w:szCs w:val="20"/>
              </w:rPr>
            </w:pPr>
            <w:r w:rsidRPr="002D68BB">
              <w:rPr>
                <w:sz w:val="20"/>
                <w:szCs w:val="20"/>
              </w:rPr>
              <w:t>NÚMERO DEL COMPONENTE FORMATIVO</w:t>
            </w:r>
          </w:p>
        </w:tc>
        <w:tc>
          <w:tcPr>
            <w:tcW w:w="10667" w:type="dxa"/>
            <w:shd w:val="clear" w:color="auto" w:fill="auto"/>
            <w:vAlign w:val="center"/>
          </w:tcPr>
          <w:p w14:paraId="6AC07A63" w14:textId="77777777" w:rsidR="001E5F2A" w:rsidRPr="002D68BB" w:rsidRDefault="00747094">
            <w:pPr>
              <w:spacing w:after="120" w:line="240" w:lineRule="auto"/>
              <w:rPr>
                <w:sz w:val="20"/>
                <w:szCs w:val="20"/>
              </w:rPr>
            </w:pPr>
            <w:r w:rsidRPr="002D68BB">
              <w:rPr>
                <w:sz w:val="20"/>
                <w:szCs w:val="20"/>
              </w:rPr>
              <w:t>01</w:t>
            </w:r>
          </w:p>
        </w:tc>
      </w:tr>
      <w:tr w:rsidR="001E5F2A" w:rsidRPr="002D68BB" w14:paraId="29C2C79D" w14:textId="77777777">
        <w:trPr>
          <w:trHeight w:val="331"/>
        </w:trPr>
        <w:tc>
          <w:tcPr>
            <w:tcW w:w="3155" w:type="dxa"/>
            <w:shd w:val="clear" w:color="auto" w:fill="8DB3E2"/>
            <w:vAlign w:val="center"/>
          </w:tcPr>
          <w:p w14:paraId="051D82B4" w14:textId="77777777" w:rsidR="001E5F2A" w:rsidRPr="002D68BB" w:rsidRDefault="00747094">
            <w:pPr>
              <w:spacing w:after="120" w:line="240" w:lineRule="auto"/>
              <w:rPr>
                <w:sz w:val="20"/>
                <w:szCs w:val="20"/>
              </w:rPr>
            </w:pPr>
            <w:r w:rsidRPr="002D68BB">
              <w:rPr>
                <w:sz w:val="20"/>
                <w:szCs w:val="20"/>
              </w:rPr>
              <w:t>NOMBRE DEL COMPONENTE FORMATIVO</w:t>
            </w:r>
          </w:p>
        </w:tc>
        <w:tc>
          <w:tcPr>
            <w:tcW w:w="10667" w:type="dxa"/>
            <w:shd w:val="clear" w:color="auto" w:fill="auto"/>
            <w:vAlign w:val="center"/>
          </w:tcPr>
          <w:p w14:paraId="582BF780" w14:textId="77777777" w:rsidR="001E5F2A" w:rsidRPr="002D68BB" w:rsidRDefault="00747094">
            <w:pPr>
              <w:spacing w:after="120" w:line="240" w:lineRule="auto"/>
              <w:rPr>
                <w:sz w:val="20"/>
                <w:szCs w:val="20"/>
              </w:rPr>
            </w:pPr>
            <w:r w:rsidRPr="002D68BB">
              <w:rPr>
                <w:sz w:val="20"/>
                <w:szCs w:val="20"/>
              </w:rPr>
              <w:t>Gestión de portafolio de productos alimenticios</w:t>
            </w:r>
          </w:p>
        </w:tc>
      </w:tr>
      <w:tr w:rsidR="001E5F2A" w:rsidRPr="002D68BB" w14:paraId="2049DFDC" w14:textId="77777777">
        <w:trPr>
          <w:trHeight w:val="331"/>
        </w:trPr>
        <w:tc>
          <w:tcPr>
            <w:tcW w:w="3155" w:type="dxa"/>
            <w:shd w:val="clear" w:color="auto" w:fill="8DB3E2"/>
            <w:vAlign w:val="center"/>
          </w:tcPr>
          <w:p w14:paraId="30708AE8" w14:textId="77777777" w:rsidR="001E5F2A" w:rsidRPr="002D68BB" w:rsidRDefault="00747094">
            <w:pPr>
              <w:spacing w:after="120" w:line="240" w:lineRule="auto"/>
              <w:rPr>
                <w:sz w:val="20"/>
                <w:szCs w:val="20"/>
              </w:rPr>
            </w:pPr>
            <w:r w:rsidRPr="002D68BB">
              <w:rPr>
                <w:sz w:val="20"/>
                <w:szCs w:val="20"/>
              </w:rPr>
              <w:t>BREVE DESCRIPCIÓN</w:t>
            </w:r>
          </w:p>
        </w:tc>
        <w:tc>
          <w:tcPr>
            <w:tcW w:w="10667" w:type="dxa"/>
            <w:shd w:val="clear" w:color="auto" w:fill="auto"/>
            <w:vAlign w:val="center"/>
          </w:tcPr>
          <w:p w14:paraId="688DBAF3" w14:textId="54D24705" w:rsidR="001E5F2A" w:rsidRPr="002D68BB" w:rsidRDefault="00747094">
            <w:pPr>
              <w:spacing w:after="120" w:line="240" w:lineRule="auto"/>
              <w:jc w:val="both"/>
              <w:rPr>
                <w:color w:val="FF0000"/>
                <w:sz w:val="20"/>
                <w:szCs w:val="20"/>
              </w:rPr>
            </w:pPr>
            <w:r w:rsidRPr="002D68BB">
              <w:rPr>
                <w:color w:val="FF0000"/>
                <w:sz w:val="20"/>
                <w:szCs w:val="20"/>
              </w:rPr>
              <w:t xml:space="preserve">En este componente formativo se desarrollarán aspectos relacionados con la estructuración de un portafolio de productos, las buenas prácticas de manufactura de alimentos, la clasificación de los mismos por categorías </w:t>
            </w:r>
            <w:r w:rsidR="004B5DCE" w:rsidRPr="002D68BB">
              <w:rPr>
                <w:color w:val="FF0000"/>
                <w:sz w:val="20"/>
                <w:szCs w:val="20"/>
              </w:rPr>
              <w:t>y la</w:t>
            </w:r>
            <w:r w:rsidRPr="002D68BB">
              <w:rPr>
                <w:color w:val="FF0000"/>
                <w:sz w:val="20"/>
                <w:szCs w:val="20"/>
              </w:rPr>
              <w:t xml:space="preserve"> presentación por unidades de medida. De igual manera, se tratarán aspectos relacionados con las fichas técnicas de los productos que componen la oferta de portafolio a impulsar.</w:t>
            </w:r>
          </w:p>
        </w:tc>
      </w:tr>
      <w:tr w:rsidR="001E5F2A" w:rsidRPr="002D68BB" w14:paraId="3660948C" w14:textId="77777777">
        <w:trPr>
          <w:trHeight w:val="331"/>
        </w:trPr>
        <w:tc>
          <w:tcPr>
            <w:tcW w:w="3155" w:type="dxa"/>
            <w:shd w:val="clear" w:color="auto" w:fill="8DB3E2"/>
            <w:vAlign w:val="center"/>
          </w:tcPr>
          <w:p w14:paraId="4D1DBDC2" w14:textId="77777777" w:rsidR="001E5F2A" w:rsidRPr="002D68BB" w:rsidRDefault="00747094">
            <w:pPr>
              <w:spacing w:after="120" w:line="240" w:lineRule="auto"/>
              <w:rPr>
                <w:sz w:val="20"/>
                <w:szCs w:val="20"/>
              </w:rPr>
            </w:pPr>
            <w:r w:rsidRPr="002D68BB">
              <w:rPr>
                <w:sz w:val="20"/>
                <w:szCs w:val="20"/>
              </w:rPr>
              <w:t>PALABRAS CLAVE</w:t>
            </w:r>
          </w:p>
        </w:tc>
        <w:tc>
          <w:tcPr>
            <w:tcW w:w="10667" w:type="dxa"/>
            <w:shd w:val="clear" w:color="auto" w:fill="auto"/>
            <w:vAlign w:val="center"/>
          </w:tcPr>
          <w:p w14:paraId="09059638" w14:textId="4A075555" w:rsidR="001E5F2A" w:rsidRPr="002D68BB" w:rsidRDefault="00747094">
            <w:pPr>
              <w:spacing w:after="120" w:line="240" w:lineRule="auto"/>
              <w:rPr>
                <w:color w:val="FF0000"/>
                <w:sz w:val="20"/>
                <w:szCs w:val="20"/>
              </w:rPr>
            </w:pPr>
            <w:r w:rsidRPr="002D68BB">
              <w:rPr>
                <w:color w:val="FF0000"/>
                <w:sz w:val="20"/>
                <w:szCs w:val="20"/>
              </w:rPr>
              <w:t xml:space="preserve">Buenas prácticas, </w:t>
            </w:r>
            <w:r w:rsidR="004B5DCE" w:rsidRPr="002D68BB">
              <w:rPr>
                <w:color w:val="FF0000"/>
                <w:sz w:val="20"/>
                <w:szCs w:val="20"/>
              </w:rPr>
              <w:t>c</w:t>
            </w:r>
            <w:r w:rsidRPr="002D68BB">
              <w:rPr>
                <w:color w:val="FF0000"/>
                <w:sz w:val="20"/>
                <w:szCs w:val="20"/>
              </w:rPr>
              <w:t>ategoría,</w:t>
            </w:r>
            <w:r w:rsidR="004B5DCE" w:rsidRPr="002D68BB">
              <w:rPr>
                <w:color w:val="FF0000"/>
                <w:sz w:val="20"/>
                <w:szCs w:val="20"/>
              </w:rPr>
              <w:t xml:space="preserve"> empaques, ficha técnica,</w:t>
            </w:r>
            <w:r w:rsidRPr="002D68BB">
              <w:rPr>
                <w:color w:val="FF0000"/>
                <w:sz w:val="20"/>
                <w:szCs w:val="20"/>
              </w:rPr>
              <w:t xml:space="preserve"> portafolio</w:t>
            </w:r>
            <w:r w:rsidR="004B5DCE" w:rsidRPr="002D68BB">
              <w:rPr>
                <w:color w:val="FF0000"/>
                <w:sz w:val="20"/>
                <w:szCs w:val="20"/>
              </w:rPr>
              <w:t>.</w:t>
            </w:r>
          </w:p>
        </w:tc>
      </w:tr>
    </w:tbl>
    <w:p w14:paraId="322F8D29" w14:textId="77777777" w:rsidR="001E5F2A" w:rsidRPr="002D68BB" w:rsidRDefault="001E5F2A">
      <w:pPr>
        <w:spacing w:after="120" w:line="240" w:lineRule="auto"/>
        <w:rPr>
          <w:sz w:val="20"/>
          <w:szCs w:val="20"/>
        </w:rPr>
      </w:pPr>
    </w:p>
    <w:tbl>
      <w:tblPr>
        <w:tblStyle w:val="affffffff2"/>
        <w:tblW w:w="1383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8"/>
        <w:gridCol w:w="10675"/>
      </w:tblGrid>
      <w:tr w:rsidR="001E5F2A" w:rsidRPr="002D68BB" w14:paraId="4407CFDF" w14:textId="77777777">
        <w:trPr>
          <w:trHeight w:val="372"/>
        </w:trPr>
        <w:tc>
          <w:tcPr>
            <w:tcW w:w="3158" w:type="dxa"/>
            <w:shd w:val="clear" w:color="auto" w:fill="8DB3E2"/>
            <w:vAlign w:val="center"/>
          </w:tcPr>
          <w:p w14:paraId="6547309D" w14:textId="77777777" w:rsidR="001E5F2A" w:rsidRPr="002D68BB" w:rsidRDefault="00747094">
            <w:pPr>
              <w:spacing w:after="120" w:line="240" w:lineRule="auto"/>
              <w:rPr>
                <w:sz w:val="20"/>
                <w:szCs w:val="20"/>
              </w:rPr>
            </w:pPr>
            <w:r w:rsidRPr="002D68BB">
              <w:rPr>
                <w:sz w:val="20"/>
                <w:szCs w:val="20"/>
              </w:rPr>
              <w:t>ÁREA OCUPACIONAL</w:t>
            </w:r>
          </w:p>
        </w:tc>
        <w:tc>
          <w:tcPr>
            <w:tcW w:w="10675" w:type="dxa"/>
            <w:shd w:val="clear" w:color="auto" w:fill="auto"/>
            <w:vAlign w:val="center"/>
          </w:tcPr>
          <w:p w14:paraId="7720E540" w14:textId="77777777" w:rsidR="001E5F2A" w:rsidRPr="002D68BB" w:rsidRDefault="00747094">
            <w:pPr>
              <w:spacing w:after="120" w:line="240" w:lineRule="auto"/>
              <w:rPr>
                <w:sz w:val="20"/>
                <w:szCs w:val="20"/>
              </w:rPr>
            </w:pPr>
            <w:r w:rsidRPr="002D68BB">
              <w:rPr>
                <w:sz w:val="20"/>
                <w:szCs w:val="20"/>
              </w:rPr>
              <w:t>6 – VENTAS Y SERVICIOS</w:t>
            </w:r>
          </w:p>
        </w:tc>
      </w:tr>
      <w:tr w:rsidR="001E5F2A" w:rsidRPr="002D68BB" w14:paraId="099A9DE0" w14:textId="77777777">
        <w:trPr>
          <w:trHeight w:val="510"/>
        </w:trPr>
        <w:tc>
          <w:tcPr>
            <w:tcW w:w="3158" w:type="dxa"/>
            <w:shd w:val="clear" w:color="auto" w:fill="8DB3E2"/>
            <w:vAlign w:val="center"/>
          </w:tcPr>
          <w:p w14:paraId="7ABE6F28" w14:textId="77777777" w:rsidR="001E5F2A" w:rsidRPr="002D68BB" w:rsidRDefault="00747094">
            <w:pPr>
              <w:spacing w:after="120" w:line="240" w:lineRule="auto"/>
              <w:rPr>
                <w:sz w:val="20"/>
                <w:szCs w:val="20"/>
              </w:rPr>
            </w:pPr>
            <w:r w:rsidRPr="002D68BB">
              <w:rPr>
                <w:sz w:val="20"/>
                <w:szCs w:val="20"/>
              </w:rPr>
              <w:t>IDIOMA</w:t>
            </w:r>
          </w:p>
        </w:tc>
        <w:tc>
          <w:tcPr>
            <w:tcW w:w="10675" w:type="dxa"/>
            <w:shd w:val="clear" w:color="auto" w:fill="auto"/>
            <w:vAlign w:val="center"/>
          </w:tcPr>
          <w:p w14:paraId="76BB46DE" w14:textId="77777777" w:rsidR="001E5F2A" w:rsidRPr="002D68BB" w:rsidRDefault="00747094">
            <w:pPr>
              <w:spacing w:after="120" w:line="240" w:lineRule="auto"/>
              <w:rPr>
                <w:sz w:val="20"/>
                <w:szCs w:val="20"/>
              </w:rPr>
            </w:pPr>
            <w:r w:rsidRPr="002D68BB">
              <w:rPr>
                <w:sz w:val="20"/>
                <w:szCs w:val="20"/>
              </w:rPr>
              <w:t>Español</w:t>
            </w:r>
          </w:p>
        </w:tc>
      </w:tr>
    </w:tbl>
    <w:p w14:paraId="0BA74B28" w14:textId="77777777" w:rsidR="001E5F2A" w:rsidRPr="002D68BB" w:rsidRDefault="001E5F2A">
      <w:pPr>
        <w:spacing w:after="120" w:line="240" w:lineRule="auto"/>
        <w:rPr>
          <w:sz w:val="20"/>
          <w:szCs w:val="20"/>
        </w:rPr>
      </w:pPr>
    </w:p>
    <w:p w14:paraId="2BFAFA86" w14:textId="77777777" w:rsidR="001E5F2A" w:rsidRPr="002D68BB" w:rsidRDefault="001E5F2A">
      <w:pPr>
        <w:keepNext/>
        <w:keepLines/>
        <w:pBdr>
          <w:top w:val="nil"/>
          <w:left w:val="nil"/>
          <w:bottom w:val="nil"/>
          <w:right w:val="nil"/>
          <w:between w:val="nil"/>
        </w:pBdr>
        <w:spacing w:after="120" w:line="240" w:lineRule="auto"/>
        <w:rPr>
          <w:b/>
          <w:color w:val="000000"/>
          <w:sz w:val="20"/>
          <w:szCs w:val="20"/>
        </w:rPr>
      </w:pPr>
    </w:p>
    <w:p w14:paraId="5669BAF9" w14:textId="77777777" w:rsidR="001E5F2A" w:rsidRPr="002D68BB" w:rsidRDefault="001E5F2A">
      <w:pPr>
        <w:keepNext/>
        <w:keepLines/>
        <w:pBdr>
          <w:top w:val="nil"/>
          <w:left w:val="nil"/>
          <w:bottom w:val="nil"/>
          <w:right w:val="nil"/>
          <w:between w:val="nil"/>
        </w:pBdr>
        <w:spacing w:after="120" w:line="240" w:lineRule="auto"/>
        <w:rPr>
          <w:b/>
          <w:color w:val="000000"/>
          <w:sz w:val="20"/>
          <w:szCs w:val="20"/>
        </w:rPr>
      </w:pPr>
    </w:p>
    <w:p w14:paraId="3136C98F" w14:textId="77777777" w:rsidR="001E5F2A" w:rsidRPr="002D68BB" w:rsidRDefault="00747094">
      <w:pPr>
        <w:keepNext/>
        <w:keepLines/>
        <w:pBdr>
          <w:top w:val="nil"/>
          <w:left w:val="nil"/>
          <w:bottom w:val="nil"/>
          <w:right w:val="nil"/>
          <w:between w:val="nil"/>
        </w:pBdr>
        <w:spacing w:after="120" w:line="240" w:lineRule="auto"/>
        <w:rPr>
          <w:b/>
          <w:color w:val="000000"/>
          <w:sz w:val="20"/>
          <w:szCs w:val="20"/>
        </w:rPr>
      </w:pPr>
      <w:r w:rsidRPr="002D68BB">
        <w:rPr>
          <w:b/>
          <w:color w:val="000000"/>
          <w:sz w:val="20"/>
          <w:szCs w:val="20"/>
        </w:rPr>
        <w:t>TABLA DE CONTENIDOS</w:t>
      </w:r>
    </w:p>
    <w:p w14:paraId="1DDF4A65" w14:textId="77777777" w:rsidR="001E5F2A" w:rsidRPr="002D68BB" w:rsidRDefault="001E5F2A">
      <w:pPr>
        <w:rPr>
          <w:sz w:val="20"/>
          <w:szCs w:val="20"/>
        </w:rPr>
      </w:pPr>
    </w:p>
    <w:p w14:paraId="1A35B732" w14:textId="77777777" w:rsidR="001E5F2A" w:rsidRPr="00D60453" w:rsidRDefault="00747094">
      <w:pPr>
        <w:spacing w:after="120" w:line="240" w:lineRule="auto"/>
        <w:rPr>
          <w:color w:val="FF0000"/>
          <w:sz w:val="20"/>
          <w:szCs w:val="20"/>
        </w:rPr>
      </w:pPr>
      <w:commentRangeStart w:id="0"/>
      <w:r w:rsidRPr="00D60453">
        <w:rPr>
          <w:color w:val="FF0000"/>
          <w:sz w:val="20"/>
          <w:szCs w:val="20"/>
        </w:rPr>
        <w:t>Introducción</w:t>
      </w:r>
    </w:p>
    <w:p w14:paraId="19C1BCFA" w14:textId="77777777" w:rsidR="001E5F2A" w:rsidRPr="00D60453" w:rsidRDefault="00747094">
      <w:pPr>
        <w:spacing w:after="120" w:line="240" w:lineRule="auto"/>
        <w:rPr>
          <w:color w:val="FF0000"/>
          <w:sz w:val="20"/>
          <w:szCs w:val="20"/>
        </w:rPr>
      </w:pPr>
      <w:r w:rsidRPr="00D60453">
        <w:rPr>
          <w:color w:val="FF0000"/>
          <w:sz w:val="20"/>
          <w:szCs w:val="20"/>
        </w:rPr>
        <w:t>1. Buenas prácticas de manipulación de alimentos</w:t>
      </w:r>
    </w:p>
    <w:p w14:paraId="387B850F" w14:textId="33AA20C5" w:rsidR="001E5F2A" w:rsidRPr="00D60453" w:rsidRDefault="00747094">
      <w:pPr>
        <w:spacing w:after="120" w:line="240" w:lineRule="auto"/>
        <w:ind w:firstLine="720"/>
        <w:rPr>
          <w:color w:val="FF0000"/>
          <w:sz w:val="20"/>
          <w:szCs w:val="20"/>
        </w:rPr>
      </w:pPr>
      <w:r w:rsidRPr="00D60453">
        <w:rPr>
          <w:color w:val="FF0000"/>
          <w:sz w:val="20"/>
          <w:szCs w:val="20"/>
        </w:rPr>
        <w:t xml:space="preserve">1.1.  Aspectos </w:t>
      </w:r>
      <w:r w:rsidR="00223CB4" w:rsidRPr="00D60453">
        <w:rPr>
          <w:color w:val="FF0000"/>
          <w:sz w:val="20"/>
          <w:szCs w:val="20"/>
        </w:rPr>
        <w:t>de las</w:t>
      </w:r>
      <w:r w:rsidRPr="00D60453">
        <w:rPr>
          <w:color w:val="FF0000"/>
          <w:sz w:val="20"/>
          <w:szCs w:val="20"/>
        </w:rPr>
        <w:t xml:space="preserve"> buenas prácticas de manufactura de alimentos</w:t>
      </w:r>
    </w:p>
    <w:p w14:paraId="75AC59CD" w14:textId="6816576F" w:rsidR="001E5F2A" w:rsidRPr="00D60453" w:rsidRDefault="00747094">
      <w:pPr>
        <w:spacing w:after="120" w:line="240" w:lineRule="auto"/>
        <w:ind w:firstLine="720"/>
        <w:rPr>
          <w:color w:val="FF0000"/>
          <w:sz w:val="20"/>
          <w:szCs w:val="20"/>
        </w:rPr>
      </w:pPr>
      <w:r w:rsidRPr="00D60453">
        <w:rPr>
          <w:color w:val="FF0000"/>
          <w:sz w:val="20"/>
          <w:szCs w:val="20"/>
        </w:rPr>
        <w:t xml:space="preserve">1.2. Normatividad </w:t>
      </w:r>
      <w:r w:rsidR="00720FB6" w:rsidRPr="00D60453">
        <w:rPr>
          <w:color w:val="FF0000"/>
          <w:sz w:val="20"/>
          <w:szCs w:val="20"/>
        </w:rPr>
        <w:t xml:space="preserve">en </w:t>
      </w:r>
      <w:r w:rsidRPr="00D60453">
        <w:rPr>
          <w:color w:val="FF0000"/>
          <w:sz w:val="20"/>
          <w:szCs w:val="20"/>
        </w:rPr>
        <w:t xml:space="preserve">buenas prácticas </w:t>
      </w:r>
      <w:r w:rsidR="00720FB6" w:rsidRPr="00D60453">
        <w:rPr>
          <w:color w:val="FF0000"/>
          <w:sz w:val="20"/>
          <w:szCs w:val="20"/>
        </w:rPr>
        <w:t>para m</w:t>
      </w:r>
      <w:r w:rsidRPr="00D60453">
        <w:rPr>
          <w:color w:val="FF0000"/>
          <w:sz w:val="20"/>
          <w:szCs w:val="20"/>
        </w:rPr>
        <w:t xml:space="preserve">anufactura </w:t>
      </w:r>
      <w:r w:rsidR="00720FB6" w:rsidRPr="00D60453">
        <w:rPr>
          <w:color w:val="FF0000"/>
          <w:sz w:val="20"/>
          <w:szCs w:val="20"/>
        </w:rPr>
        <w:t>de</w:t>
      </w:r>
      <w:r w:rsidRPr="00D60453">
        <w:rPr>
          <w:color w:val="FF0000"/>
          <w:sz w:val="20"/>
          <w:szCs w:val="20"/>
        </w:rPr>
        <w:t xml:space="preserve"> alimentos</w:t>
      </w:r>
    </w:p>
    <w:p w14:paraId="6FFE0701" w14:textId="22178ADF" w:rsidR="001E5F2A" w:rsidRPr="00D60453" w:rsidRDefault="00747094">
      <w:pPr>
        <w:spacing w:after="120" w:line="240" w:lineRule="auto"/>
        <w:rPr>
          <w:color w:val="FF0000"/>
          <w:sz w:val="20"/>
          <w:szCs w:val="20"/>
        </w:rPr>
      </w:pPr>
      <w:r w:rsidRPr="00D60453">
        <w:rPr>
          <w:color w:val="FF0000"/>
          <w:sz w:val="20"/>
          <w:szCs w:val="20"/>
        </w:rPr>
        <w:t xml:space="preserve">2. Clasificación de </w:t>
      </w:r>
      <w:r w:rsidR="00C14CC1" w:rsidRPr="00D60453">
        <w:rPr>
          <w:color w:val="FF0000"/>
          <w:sz w:val="20"/>
          <w:szCs w:val="20"/>
        </w:rPr>
        <w:t>los ali</w:t>
      </w:r>
      <w:r w:rsidRPr="00D60453">
        <w:rPr>
          <w:color w:val="FF0000"/>
          <w:sz w:val="20"/>
          <w:szCs w:val="20"/>
        </w:rPr>
        <w:t>mentos</w:t>
      </w:r>
    </w:p>
    <w:p w14:paraId="7F5FA32D" w14:textId="4581BE45" w:rsidR="001E5F2A" w:rsidRPr="00D60453" w:rsidRDefault="00747094">
      <w:pPr>
        <w:spacing w:after="120"/>
        <w:ind w:firstLine="720"/>
        <w:jc w:val="both"/>
        <w:rPr>
          <w:color w:val="FF0000"/>
          <w:sz w:val="20"/>
          <w:szCs w:val="20"/>
        </w:rPr>
      </w:pPr>
      <w:r w:rsidRPr="00D60453">
        <w:rPr>
          <w:color w:val="FF0000"/>
          <w:sz w:val="20"/>
          <w:szCs w:val="20"/>
        </w:rPr>
        <w:t xml:space="preserve">2.1. Clasificación de riesgos </w:t>
      </w:r>
      <w:r w:rsidR="004D1CFA" w:rsidRPr="00D60453">
        <w:rPr>
          <w:color w:val="FF0000"/>
          <w:sz w:val="20"/>
          <w:szCs w:val="20"/>
        </w:rPr>
        <w:t>de</w:t>
      </w:r>
      <w:r w:rsidRPr="00D60453">
        <w:rPr>
          <w:color w:val="FF0000"/>
          <w:sz w:val="20"/>
          <w:szCs w:val="20"/>
        </w:rPr>
        <w:t xml:space="preserve"> los alimentos</w:t>
      </w:r>
    </w:p>
    <w:p w14:paraId="1303F242" w14:textId="51A53BC8" w:rsidR="001E5F2A" w:rsidRPr="00D60453" w:rsidRDefault="00747094">
      <w:pPr>
        <w:spacing w:after="120" w:line="240" w:lineRule="auto"/>
        <w:ind w:firstLine="720"/>
        <w:rPr>
          <w:color w:val="FF0000"/>
          <w:sz w:val="20"/>
          <w:szCs w:val="20"/>
        </w:rPr>
      </w:pPr>
      <w:r w:rsidRPr="00D60453">
        <w:rPr>
          <w:color w:val="FF0000"/>
          <w:sz w:val="20"/>
          <w:szCs w:val="20"/>
        </w:rPr>
        <w:t xml:space="preserve">2.2. Clasificación de </w:t>
      </w:r>
      <w:r w:rsidR="004D1CFA" w:rsidRPr="00D60453">
        <w:rPr>
          <w:color w:val="FF0000"/>
          <w:sz w:val="20"/>
          <w:szCs w:val="20"/>
        </w:rPr>
        <w:t>a</w:t>
      </w:r>
      <w:r w:rsidRPr="00D60453">
        <w:rPr>
          <w:color w:val="FF0000"/>
          <w:sz w:val="20"/>
          <w:szCs w:val="20"/>
        </w:rPr>
        <w:t>limentos para consumo humano</w:t>
      </w:r>
    </w:p>
    <w:p w14:paraId="197179AA" w14:textId="77777777" w:rsidR="001E5F2A" w:rsidRPr="00D60453" w:rsidRDefault="00747094">
      <w:pPr>
        <w:spacing w:after="120" w:line="240" w:lineRule="auto"/>
        <w:ind w:firstLine="720"/>
        <w:rPr>
          <w:color w:val="FF0000"/>
          <w:sz w:val="20"/>
          <w:szCs w:val="20"/>
        </w:rPr>
      </w:pPr>
      <w:r w:rsidRPr="00D60453">
        <w:rPr>
          <w:color w:val="FF0000"/>
          <w:sz w:val="20"/>
          <w:szCs w:val="20"/>
        </w:rPr>
        <w:t>2.3. Propiedades organolépticas</w:t>
      </w:r>
    </w:p>
    <w:p w14:paraId="31551E43" w14:textId="77777777" w:rsidR="001E5F2A" w:rsidRPr="00D60453" w:rsidRDefault="00747094">
      <w:pPr>
        <w:spacing w:after="120" w:line="240" w:lineRule="auto"/>
        <w:rPr>
          <w:color w:val="FF0000"/>
          <w:sz w:val="20"/>
          <w:szCs w:val="20"/>
        </w:rPr>
      </w:pPr>
      <w:r w:rsidRPr="00D60453">
        <w:rPr>
          <w:color w:val="FF0000"/>
          <w:sz w:val="20"/>
          <w:szCs w:val="20"/>
        </w:rPr>
        <w:t>3. Portafolio de productos y categorías</w:t>
      </w:r>
    </w:p>
    <w:p w14:paraId="2976D053" w14:textId="77777777" w:rsidR="001E5F2A" w:rsidRPr="00D60453" w:rsidRDefault="00747094">
      <w:pPr>
        <w:spacing w:after="120" w:line="240" w:lineRule="auto"/>
        <w:ind w:firstLine="720"/>
        <w:rPr>
          <w:color w:val="FF0000"/>
          <w:sz w:val="20"/>
          <w:szCs w:val="20"/>
        </w:rPr>
      </w:pPr>
      <w:r w:rsidRPr="00D60453">
        <w:rPr>
          <w:color w:val="FF0000"/>
          <w:sz w:val="20"/>
          <w:szCs w:val="20"/>
        </w:rPr>
        <w:t>3.1. Funcionalidad del portafolio de productos</w:t>
      </w:r>
    </w:p>
    <w:p w14:paraId="4E22CDC7" w14:textId="77777777" w:rsidR="001E5F2A" w:rsidRPr="00D60453" w:rsidRDefault="00747094">
      <w:pPr>
        <w:spacing w:after="120" w:line="240" w:lineRule="auto"/>
        <w:ind w:firstLine="720"/>
        <w:rPr>
          <w:color w:val="FF0000"/>
          <w:sz w:val="20"/>
          <w:szCs w:val="20"/>
        </w:rPr>
      </w:pPr>
      <w:r w:rsidRPr="00D60453">
        <w:rPr>
          <w:color w:val="FF0000"/>
          <w:sz w:val="20"/>
          <w:szCs w:val="20"/>
        </w:rPr>
        <w:t>3.2. Ruta del portafolio de productos</w:t>
      </w:r>
    </w:p>
    <w:p w14:paraId="283D2C07" w14:textId="05217EA1" w:rsidR="001E5F2A" w:rsidRPr="00D60453" w:rsidRDefault="00747094">
      <w:pPr>
        <w:spacing w:after="120" w:line="240" w:lineRule="auto"/>
        <w:ind w:firstLine="720"/>
        <w:rPr>
          <w:color w:val="FF0000"/>
          <w:sz w:val="20"/>
          <w:szCs w:val="20"/>
        </w:rPr>
      </w:pPr>
      <w:r w:rsidRPr="00D60453">
        <w:rPr>
          <w:color w:val="FF0000"/>
          <w:sz w:val="20"/>
          <w:szCs w:val="20"/>
        </w:rPr>
        <w:t>3.3 Empaques y embalajes de alimentos</w:t>
      </w:r>
    </w:p>
    <w:p w14:paraId="4DCECF20" w14:textId="77777777" w:rsidR="001E5F2A" w:rsidRPr="00D60453" w:rsidRDefault="00747094">
      <w:pPr>
        <w:spacing w:after="120" w:line="240" w:lineRule="auto"/>
        <w:rPr>
          <w:color w:val="FF0000"/>
          <w:sz w:val="20"/>
          <w:szCs w:val="20"/>
        </w:rPr>
      </w:pPr>
      <w:r w:rsidRPr="00D60453">
        <w:rPr>
          <w:color w:val="FF0000"/>
          <w:sz w:val="20"/>
          <w:szCs w:val="20"/>
        </w:rPr>
        <w:t>4. Ficha técnica de productos</w:t>
      </w:r>
    </w:p>
    <w:p w14:paraId="11ECDC83" w14:textId="77777777" w:rsidR="001E5F2A" w:rsidRPr="00D60453" w:rsidRDefault="00747094">
      <w:pPr>
        <w:spacing w:after="120" w:line="240" w:lineRule="auto"/>
        <w:ind w:firstLine="720"/>
        <w:rPr>
          <w:color w:val="FF0000"/>
          <w:sz w:val="20"/>
          <w:szCs w:val="20"/>
        </w:rPr>
      </w:pPr>
      <w:r w:rsidRPr="00D60453">
        <w:rPr>
          <w:color w:val="FF0000"/>
          <w:sz w:val="20"/>
          <w:szCs w:val="20"/>
        </w:rPr>
        <w:t>4.1. Elementos que debe contener una ficha técnica</w:t>
      </w:r>
    </w:p>
    <w:p w14:paraId="46D457EB" w14:textId="77777777" w:rsidR="001E5F2A" w:rsidRPr="00D60453" w:rsidRDefault="00747094">
      <w:pPr>
        <w:pBdr>
          <w:top w:val="nil"/>
          <w:left w:val="nil"/>
          <w:bottom w:val="nil"/>
          <w:right w:val="nil"/>
          <w:between w:val="nil"/>
        </w:pBdr>
        <w:spacing w:after="120"/>
        <w:ind w:firstLine="720"/>
        <w:jc w:val="both"/>
        <w:rPr>
          <w:color w:val="FF0000"/>
          <w:sz w:val="20"/>
          <w:szCs w:val="20"/>
        </w:rPr>
      </w:pPr>
      <w:r w:rsidRPr="00D60453">
        <w:rPr>
          <w:color w:val="FF0000"/>
          <w:sz w:val="20"/>
          <w:szCs w:val="20"/>
        </w:rPr>
        <w:t>4.2. Identificación electrónica de productos</w:t>
      </w:r>
      <w:commentRangeEnd w:id="0"/>
      <w:r w:rsidR="00D60453">
        <w:rPr>
          <w:rStyle w:val="CommentReference"/>
        </w:rPr>
        <w:commentReference w:id="0"/>
      </w:r>
    </w:p>
    <w:p w14:paraId="5B3DB367" w14:textId="77777777" w:rsidR="001E5F2A" w:rsidRPr="002D68BB" w:rsidRDefault="001E5F2A">
      <w:pPr>
        <w:pBdr>
          <w:top w:val="nil"/>
          <w:left w:val="nil"/>
          <w:bottom w:val="nil"/>
          <w:right w:val="nil"/>
          <w:between w:val="nil"/>
        </w:pBdr>
        <w:spacing w:after="120"/>
        <w:ind w:firstLine="720"/>
        <w:jc w:val="both"/>
        <w:rPr>
          <w:color w:val="000000"/>
          <w:sz w:val="20"/>
          <w:szCs w:val="20"/>
        </w:rPr>
      </w:pPr>
    </w:p>
    <w:p w14:paraId="691858DF" w14:textId="77777777" w:rsidR="001E5F2A" w:rsidRPr="002D68BB" w:rsidRDefault="001E5F2A">
      <w:pPr>
        <w:spacing w:after="120" w:line="240" w:lineRule="auto"/>
        <w:rPr>
          <w:sz w:val="20"/>
          <w:szCs w:val="20"/>
        </w:rPr>
      </w:pPr>
    </w:p>
    <w:p w14:paraId="661656C6" w14:textId="77777777" w:rsidR="001E5F2A" w:rsidRPr="002D68BB" w:rsidRDefault="00747094">
      <w:pPr>
        <w:spacing w:after="120" w:line="240" w:lineRule="auto"/>
        <w:rPr>
          <w:b/>
          <w:sz w:val="20"/>
          <w:szCs w:val="20"/>
        </w:rPr>
      </w:pPr>
      <w:r w:rsidRPr="002D68BB">
        <w:rPr>
          <w:b/>
          <w:sz w:val="20"/>
          <w:szCs w:val="20"/>
        </w:rPr>
        <w:t xml:space="preserve">INTRODUCCIÓN </w:t>
      </w:r>
    </w:p>
    <w:p w14:paraId="020BDC20" w14:textId="77777777" w:rsidR="001E5F2A" w:rsidRPr="002D68BB" w:rsidRDefault="001E5F2A">
      <w:pPr>
        <w:spacing w:after="120" w:line="240" w:lineRule="auto"/>
        <w:rPr>
          <w:b/>
          <w:sz w:val="20"/>
          <w:szCs w:val="20"/>
        </w:rPr>
      </w:pPr>
    </w:p>
    <w:tbl>
      <w:tblPr>
        <w:tblStyle w:val="affff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5F2A" w:rsidRPr="002D68BB" w14:paraId="08F92205" w14:textId="77777777">
        <w:trPr>
          <w:trHeight w:val="444"/>
        </w:trPr>
        <w:tc>
          <w:tcPr>
            <w:tcW w:w="13422" w:type="dxa"/>
            <w:shd w:val="clear" w:color="auto" w:fill="8DB3E2"/>
          </w:tcPr>
          <w:p w14:paraId="1C086436" w14:textId="77777777" w:rsidR="001E5F2A" w:rsidRPr="002D68BB" w:rsidRDefault="00747094">
            <w:pPr>
              <w:keepNext/>
              <w:keepLines/>
              <w:pBdr>
                <w:top w:val="nil"/>
                <w:left w:val="nil"/>
                <w:bottom w:val="nil"/>
                <w:right w:val="nil"/>
                <w:between w:val="nil"/>
              </w:pBdr>
              <w:spacing w:before="400" w:after="120"/>
              <w:jc w:val="center"/>
              <w:rPr>
                <w:color w:val="000000"/>
                <w:sz w:val="20"/>
                <w:szCs w:val="20"/>
              </w:rPr>
            </w:pPr>
            <w:r w:rsidRPr="002D68BB">
              <w:rPr>
                <w:color w:val="000000"/>
                <w:sz w:val="20"/>
                <w:szCs w:val="20"/>
              </w:rPr>
              <w:lastRenderedPageBreak/>
              <w:t>Cuadro de texto</w:t>
            </w:r>
          </w:p>
        </w:tc>
      </w:tr>
      <w:tr w:rsidR="001E5F2A" w:rsidRPr="002D68BB" w14:paraId="2AFE2DA7" w14:textId="77777777">
        <w:tc>
          <w:tcPr>
            <w:tcW w:w="13422" w:type="dxa"/>
          </w:tcPr>
          <w:p w14:paraId="589ADF59" w14:textId="77777777" w:rsidR="001E5F2A" w:rsidRPr="002D68BB" w:rsidRDefault="001E5F2A">
            <w:pPr>
              <w:jc w:val="both"/>
              <w:rPr>
                <w:color w:val="7F7F7F"/>
                <w:sz w:val="20"/>
                <w:szCs w:val="20"/>
              </w:rPr>
            </w:pPr>
          </w:p>
          <w:p w14:paraId="16E83706" w14:textId="03E3799A" w:rsidR="004B5DCE" w:rsidRPr="002D68BB" w:rsidRDefault="004B5DCE" w:rsidP="004B5DCE">
            <w:pPr>
              <w:spacing w:before="240" w:after="120"/>
              <w:rPr>
                <w:color w:val="FF0000"/>
                <w:sz w:val="20"/>
                <w:szCs w:val="20"/>
              </w:rPr>
            </w:pPr>
            <w:r w:rsidRPr="004B5DCE">
              <w:rPr>
                <w:rFonts w:eastAsia="Times New Roman"/>
                <w:color w:val="FF0000"/>
                <w:sz w:val="20"/>
                <w:szCs w:val="20"/>
                <w:lang w:val="es-CO"/>
              </w:rPr>
              <w:t>Apreciado aprendiz, bienvenido a este componente formativo, donde</w:t>
            </w:r>
            <w:r w:rsidRPr="002D68BB">
              <w:rPr>
                <w:rFonts w:eastAsia="Times New Roman"/>
                <w:color w:val="FF0000"/>
                <w:sz w:val="20"/>
                <w:szCs w:val="20"/>
                <w:lang w:val="es-CO"/>
              </w:rPr>
              <w:t xml:space="preserve"> se abordará el </w:t>
            </w:r>
            <w:r w:rsidRPr="002D68BB">
              <w:rPr>
                <w:color w:val="FF0000"/>
                <w:sz w:val="20"/>
                <w:szCs w:val="20"/>
              </w:rPr>
              <w:t>proceso de fomento y comercialización de productos alimenticios, marcas asociadas y buenas prácticas, que permitan incrementar ventas y posicionar productos en el mercado, a través, de múltiples canales de comunicación donde, hoy por hoy, tienden las empresas a hacer presencia e impulso de su actividad comercial y son la tendencia comercial para ampliar las fronteras de actuación operativa de las empresas.</w:t>
            </w:r>
          </w:p>
          <w:p w14:paraId="6593AA75" w14:textId="0ED4FA90" w:rsidR="004B5DCE" w:rsidRPr="002D68BB" w:rsidRDefault="004B5DCE" w:rsidP="004B5DCE">
            <w:pPr>
              <w:spacing w:before="240" w:after="120"/>
              <w:rPr>
                <w:color w:val="FF0000"/>
                <w:sz w:val="20"/>
                <w:szCs w:val="20"/>
              </w:rPr>
            </w:pPr>
            <w:r w:rsidRPr="002D68BB">
              <w:rPr>
                <w:color w:val="FF0000"/>
                <w:sz w:val="20"/>
                <w:szCs w:val="20"/>
              </w:rPr>
              <w:t>Los temas se desarrollan, a través de diferentes recursos que dinamizan el contenido cómo  vídeos, imágenes y gráficos. En un primer bloque se hará un reconocimiento de la clasificación de los alimentos y las buenas prácticas de manufactura y, posteriormente, conocer los pasos para realizar el diseño de un portafolio de productos y su ficha técnica, etapas indispensables para garantizar la idoneidad de los productos y el cumplimiento con las exigencias de buenas prácticas de manufactura.</w:t>
            </w:r>
          </w:p>
          <w:p w14:paraId="0C8D7F66" w14:textId="6CFF3D11" w:rsidR="004B5DCE" w:rsidRPr="004B5DCE" w:rsidRDefault="004B5DCE" w:rsidP="004B5DCE">
            <w:pPr>
              <w:spacing w:line="240" w:lineRule="auto"/>
              <w:rPr>
                <w:rFonts w:eastAsia="Times New Roman"/>
                <w:sz w:val="20"/>
                <w:szCs w:val="20"/>
                <w:lang w:val="es-CO"/>
              </w:rPr>
            </w:pPr>
          </w:p>
          <w:p w14:paraId="2B5D114C" w14:textId="77777777" w:rsidR="004B5DCE" w:rsidRPr="004B5DCE" w:rsidRDefault="004B5DCE" w:rsidP="004B5DCE">
            <w:pPr>
              <w:spacing w:line="240" w:lineRule="auto"/>
              <w:rPr>
                <w:rFonts w:eastAsia="Times New Roman"/>
                <w:color w:val="FF0000"/>
                <w:sz w:val="20"/>
                <w:szCs w:val="20"/>
                <w:lang w:val="es-CO"/>
              </w:rPr>
            </w:pPr>
            <w:r w:rsidRPr="004B5DCE">
              <w:rPr>
                <w:rFonts w:eastAsia="Times New Roman"/>
                <w:color w:val="FF0000"/>
                <w:sz w:val="20"/>
                <w:szCs w:val="20"/>
                <w:lang w:val="es-CO"/>
              </w:rPr>
              <w:t>En el siguiente video conocerá, de forma general, la temática que se estudiará a lo largo del componente formativo.</w:t>
            </w:r>
          </w:p>
          <w:p w14:paraId="4FAE13E4" w14:textId="77777777" w:rsidR="001E5F2A" w:rsidRPr="002D68BB" w:rsidRDefault="00B320BE">
            <w:pPr>
              <w:jc w:val="both"/>
              <w:rPr>
                <w:sz w:val="20"/>
                <w:szCs w:val="20"/>
              </w:rPr>
            </w:pPr>
            <w:r>
              <w:rPr>
                <w:noProof/>
                <w:sz w:val="20"/>
                <w:szCs w:val="20"/>
              </w:rPr>
              <w:pict w14:anchorId="567426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4" o:spid="_x0000_i1084" type="#_x0000_t75" alt="einkaufswagen im supermarkt - comercializacion de productos alimenticios fotografías e imágenes de stock" style="width:205.3pt;height:134.05pt;flip:x;visibility:visible;mso-width-percent:0;mso-height-percent:0;mso-width-percent:0;mso-height-percent:0">
                  <v:imagedata r:id="rId12" o:title="einkaufswagen im supermarkt - comercializacion de productos alimenticios fotografías e imágenes de stock"/>
                </v:shape>
              </w:pict>
            </w:r>
          </w:p>
          <w:p w14:paraId="363EF407" w14:textId="77777777" w:rsidR="001E5F2A" w:rsidRPr="002D68BB" w:rsidRDefault="001E5F2A">
            <w:pPr>
              <w:spacing w:line="240" w:lineRule="auto"/>
              <w:jc w:val="both"/>
              <w:rPr>
                <w:sz w:val="20"/>
                <w:szCs w:val="20"/>
              </w:rPr>
            </w:pPr>
          </w:p>
          <w:p w14:paraId="28247DDF"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632202_CF1_i001</w:t>
            </w:r>
            <w:proofErr w:type="spellEnd"/>
          </w:p>
          <w:p w14:paraId="1AFD98E0" w14:textId="77777777" w:rsidR="001E5F2A" w:rsidRPr="002D68BB" w:rsidRDefault="00D53537">
            <w:pPr>
              <w:widowControl w:val="0"/>
              <w:rPr>
                <w:sz w:val="20"/>
                <w:szCs w:val="20"/>
              </w:rPr>
            </w:pPr>
            <w:hyperlink r:id="rId13">
              <w:r w:rsidR="00747094" w:rsidRPr="002D68BB">
                <w:rPr>
                  <w:color w:val="0000FF"/>
                  <w:sz w:val="20"/>
                  <w:szCs w:val="20"/>
                  <w:u w:val="single"/>
                </w:rPr>
                <w:t>https://media.istockphoto.com/photos/shopping-carts-in-the-supermarket-picture-id672450320?k=20&amp;m=672450320&amp;s=612x612&amp;w=0&amp;h=TXrhb8W914UKzEGsRPVgpCJvDuenjBKmq8vU9AtDZkg</w:t>
              </w:r>
            </w:hyperlink>
            <w:r w:rsidR="00747094" w:rsidRPr="002D68BB">
              <w:rPr>
                <w:sz w:val="20"/>
                <w:szCs w:val="20"/>
              </w:rPr>
              <w:t xml:space="preserve">= </w:t>
            </w:r>
          </w:p>
          <w:p w14:paraId="0DDE7A15" w14:textId="77777777" w:rsidR="001E5F2A" w:rsidRPr="002D68BB" w:rsidRDefault="001E5F2A">
            <w:pPr>
              <w:spacing w:line="240" w:lineRule="auto"/>
              <w:jc w:val="both"/>
              <w:rPr>
                <w:color w:val="7F7F7F"/>
                <w:sz w:val="20"/>
                <w:szCs w:val="20"/>
              </w:rPr>
            </w:pPr>
          </w:p>
        </w:tc>
      </w:tr>
    </w:tbl>
    <w:p w14:paraId="742A3815" w14:textId="77777777" w:rsidR="001E5F2A" w:rsidRPr="002D68BB" w:rsidRDefault="001E5F2A">
      <w:pPr>
        <w:rPr>
          <w:sz w:val="20"/>
          <w:szCs w:val="20"/>
        </w:rPr>
      </w:pPr>
    </w:p>
    <w:p w14:paraId="12B6645C" w14:textId="77777777" w:rsidR="001E5F2A" w:rsidRPr="002D68BB" w:rsidRDefault="001E5F2A">
      <w:pPr>
        <w:rPr>
          <w:sz w:val="20"/>
          <w:szCs w:val="20"/>
        </w:rPr>
      </w:pPr>
    </w:p>
    <w:p w14:paraId="7A34D218" w14:textId="77777777" w:rsidR="001E5F2A" w:rsidRPr="002D68BB" w:rsidRDefault="00747094">
      <w:pPr>
        <w:rPr>
          <w:i/>
          <w:sz w:val="20"/>
          <w:szCs w:val="20"/>
        </w:rPr>
      </w:pPr>
      <w:r w:rsidRPr="002D68BB">
        <w:rPr>
          <w:b/>
          <w:sz w:val="20"/>
          <w:szCs w:val="20"/>
        </w:rPr>
        <w:t xml:space="preserve">GUION DE VIDEO INTRODUCTORIO </w:t>
      </w:r>
    </w:p>
    <w:p w14:paraId="576CD728" w14:textId="77777777" w:rsidR="001E5F2A" w:rsidRPr="002D68BB" w:rsidRDefault="001E5F2A">
      <w:pPr>
        <w:rPr>
          <w:color w:val="7F7F7F"/>
          <w:sz w:val="20"/>
          <w:szCs w:val="20"/>
        </w:rPr>
      </w:pPr>
    </w:p>
    <w:p w14:paraId="0586FDDD" w14:textId="77777777" w:rsidR="001E5F2A" w:rsidRPr="002D68BB" w:rsidRDefault="001E5F2A">
      <w:pPr>
        <w:rPr>
          <w:i/>
          <w:sz w:val="20"/>
          <w:szCs w:val="20"/>
        </w:rPr>
      </w:pPr>
    </w:p>
    <w:tbl>
      <w:tblPr>
        <w:tblStyle w:val="affffffff4"/>
        <w:tblW w:w="13412" w:type="dxa"/>
        <w:tblInd w:w="0" w:type="dxa"/>
        <w:tblLayout w:type="fixed"/>
        <w:tblLook w:val="0400" w:firstRow="0" w:lastRow="0" w:firstColumn="0" w:lastColumn="0" w:noHBand="0" w:noVBand="1"/>
      </w:tblPr>
      <w:tblGrid>
        <w:gridCol w:w="973"/>
        <w:gridCol w:w="4687"/>
        <w:gridCol w:w="1843"/>
        <w:gridCol w:w="4300"/>
        <w:gridCol w:w="1609"/>
      </w:tblGrid>
      <w:tr w:rsidR="001E5F2A" w:rsidRPr="002D68BB" w14:paraId="38FB10D8" w14:textId="77777777">
        <w:trPr>
          <w:trHeight w:val="460"/>
        </w:trPr>
        <w:tc>
          <w:tcPr>
            <w:tcW w:w="97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26C5C314" w14:textId="77777777" w:rsidR="001E5F2A" w:rsidRPr="002D68BB" w:rsidRDefault="00747094">
            <w:pPr>
              <w:spacing w:line="240" w:lineRule="auto"/>
              <w:jc w:val="center"/>
              <w:rPr>
                <w:rFonts w:eastAsia="Times New Roman"/>
                <w:sz w:val="20"/>
                <w:szCs w:val="20"/>
              </w:rPr>
            </w:pPr>
            <w:r w:rsidRPr="002D68BB">
              <w:rPr>
                <w:b/>
                <w:color w:val="000000"/>
                <w:sz w:val="20"/>
                <w:szCs w:val="20"/>
              </w:rPr>
              <w:t>Tipo de recurso</w:t>
            </w:r>
          </w:p>
        </w:tc>
        <w:tc>
          <w:tcPr>
            <w:tcW w:w="12439"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BD9AE29" w14:textId="77777777" w:rsidR="001E5F2A" w:rsidRPr="002D68BB" w:rsidRDefault="00747094">
            <w:pPr>
              <w:spacing w:after="60" w:line="240" w:lineRule="auto"/>
              <w:jc w:val="center"/>
              <w:rPr>
                <w:rFonts w:eastAsia="Times New Roman"/>
                <w:sz w:val="20"/>
                <w:szCs w:val="20"/>
              </w:rPr>
            </w:pPr>
            <w:r w:rsidRPr="002D68BB">
              <w:rPr>
                <w:color w:val="000000"/>
                <w:sz w:val="20"/>
                <w:szCs w:val="20"/>
              </w:rPr>
              <w:t xml:space="preserve">Video </w:t>
            </w:r>
            <w:proofErr w:type="spellStart"/>
            <w:r w:rsidRPr="002D68BB">
              <w:rPr>
                <w:color w:val="000000"/>
                <w:sz w:val="20"/>
                <w:szCs w:val="20"/>
              </w:rPr>
              <w:t>motion</w:t>
            </w:r>
            <w:proofErr w:type="spellEnd"/>
          </w:p>
        </w:tc>
      </w:tr>
      <w:tr w:rsidR="001E5F2A" w:rsidRPr="002D68BB" w14:paraId="4F721225" w14:textId="77777777">
        <w:trPr>
          <w:trHeight w:val="460"/>
        </w:trPr>
        <w:tc>
          <w:tcPr>
            <w:tcW w:w="97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2C1FFEB" w14:textId="77777777" w:rsidR="001E5F2A" w:rsidRPr="002D68BB" w:rsidRDefault="00747094">
            <w:pPr>
              <w:spacing w:line="240" w:lineRule="auto"/>
              <w:jc w:val="center"/>
              <w:rPr>
                <w:rFonts w:eastAsia="Times New Roman"/>
                <w:sz w:val="20"/>
                <w:szCs w:val="20"/>
              </w:rPr>
            </w:pPr>
            <w:r w:rsidRPr="002D68BB">
              <w:rPr>
                <w:b/>
                <w:color w:val="000000"/>
                <w:sz w:val="20"/>
                <w:szCs w:val="20"/>
              </w:rPr>
              <w:t>NOTA</w:t>
            </w:r>
          </w:p>
        </w:tc>
        <w:tc>
          <w:tcPr>
            <w:tcW w:w="12439"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37839EDB" w14:textId="77777777" w:rsidR="001E5F2A" w:rsidRPr="002D68BB" w:rsidRDefault="00747094">
            <w:pPr>
              <w:spacing w:line="240" w:lineRule="auto"/>
              <w:jc w:val="center"/>
              <w:rPr>
                <w:rFonts w:eastAsia="Times New Roman"/>
                <w:sz w:val="20"/>
                <w:szCs w:val="20"/>
              </w:rPr>
            </w:pPr>
            <w:r w:rsidRPr="002D68BB">
              <w:rPr>
                <w:b/>
                <w:color w:val="000000"/>
                <w:sz w:val="20"/>
                <w:szCs w:val="20"/>
              </w:rPr>
              <w:t xml:space="preserve">La totalidad del texto </w:t>
            </w:r>
            <w:proofErr w:type="spellStart"/>
            <w:r w:rsidRPr="002D68BB">
              <w:rPr>
                <w:b/>
                <w:color w:val="000000"/>
                <w:sz w:val="20"/>
                <w:szCs w:val="20"/>
              </w:rPr>
              <w:t>locutado</w:t>
            </w:r>
            <w:proofErr w:type="spellEnd"/>
            <w:r w:rsidRPr="002D68BB">
              <w:rPr>
                <w:b/>
                <w:color w:val="000000"/>
                <w:sz w:val="20"/>
                <w:szCs w:val="20"/>
              </w:rPr>
              <w:t xml:space="preserve"> para el video no debe superar las 500 palabras aproximadamente</w:t>
            </w:r>
          </w:p>
        </w:tc>
      </w:tr>
      <w:tr w:rsidR="001E5F2A" w:rsidRPr="002D68BB" w14:paraId="410C649F" w14:textId="77777777">
        <w:trPr>
          <w:trHeight w:val="420"/>
        </w:trPr>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F066E" w14:textId="77777777" w:rsidR="001E5F2A" w:rsidRPr="002D68BB" w:rsidRDefault="00747094">
            <w:pPr>
              <w:spacing w:line="240" w:lineRule="auto"/>
              <w:rPr>
                <w:rFonts w:eastAsia="Times New Roman"/>
                <w:sz w:val="20"/>
                <w:szCs w:val="20"/>
              </w:rPr>
            </w:pPr>
            <w:r w:rsidRPr="002D68BB">
              <w:rPr>
                <w:b/>
                <w:color w:val="000000"/>
                <w:sz w:val="20"/>
                <w:szCs w:val="20"/>
              </w:rPr>
              <w:t>Título </w:t>
            </w:r>
          </w:p>
        </w:tc>
        <w:tc>
          <w:tcPr>
            <w:tcW w:w="1243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6A6DE" w14:textId="77777777" w:rsidR="001E5F2A" w:rsidRPr="002D68BB" w:rsidRDefault="00747094">
            <w:pPr>
              <w:spacing w:line="240" w:lineRule="auto"/>
              <w:rPr>
                <w:rFonts w:eastAsia="Times New Roman"/>
                <w:sz w:val="20"/>
                <w:szCs w:val="20"/>
              </w:rPr>
            </w:pPr>
            <w:r w:rsidRPr="002D68BB">
              <w:rPr>
                <w:sz w:val="20"/>
                <w:szCs w:val="20"/>
              </w:rPr>
              <w:t>Presentación e introducción al tema: Gestión de portafolio de productos alimenticios</w:t>
            </w:r>
          </w:p>
        </w:tc>
      </w:tr>
      <w:tr w:rsidR="001E5F2A" w:rsidRPr="002D68BB" w14:paraId="1B9D603D" w14:textId="77777777">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CF6AA" w14:textId="77777777" w:rsidR="001E5F2A" w:rsidRPr="002D68BB" w:rsidRDefault="00747094">
            <w:pPr>
              <w:spacing w:line="240" w:lineRule="auto"/>
              <w:rPr>
                <w:rFonts w:eastAsia="Times New Roman"/>
                <w:sz w:val="20"/>
                <w:szCs w:val="20"/>
              </w:rPr>
            </w:pPr>
            <w:r w:rsidRPr="002D68BB">
              <w:rPr>
                <w:b/>
                <w:color w:val="000000"/>
                <w:sz w:val="20"/>
                <w:szCs w:val="20"/>
              </w:rPr>
              <w:t>Escena</w:t>
            </w:r>
          </w:p>
        </w:tc>
        <w:tc>
          <w:tcPr>
            <w:tcW w:w="4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F9580" w14:textId="77777777" w:rsidR="001E5F2A" w:rsidRPr="002D68BB" w:rsidRDefault="00747094">
            <w:pPr>
              <w:spacing w:line="240" w:lineRule="auto"/>
              <w:jc w:val="center"/>
              <w:rPr>
                <w:rFonts w:eastAsia="Times New Roman"/>
                <w:sz w:val="20"/>
                <w:szCs w:val="20"/>
              </w:rPr>
            </w:pPr>
            <w:r w:rsidRPr="002D68BB">
              <w:rPr>
                <w:b/>
                <w:color w:val="000000"/>
                <w:sz w:val="20"/>
                <w:szCs w:val="20"/>
              </w:rPr>
              <w:t>Imagen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71CC0" w14:textId="77777777" w:rsidR="001E5F2A" w:rsidRPr="002D68BB" w:rsidRDefault="00747094">
            <w:pPr>
              <w:spacing w:line="240" w:lineRule="auto"/>
              <w:jc w:val="center"/>
              <w:rPr>
                <w:rFonts w:eastAsia="Times New Roman"/>
                <w:sz w:val="20"/>
                <w:szCs w:val="20"/>
              </w:rPr>
            </w:pPr>
            <w:r w:rsidRPr="002D68BB">
              <w:rPr>
                <w:b/>
                <w:color w:val="000000"/>
                <w:sz w:val="20"/>
                <w:szCs w:val="20"/>
              </w:rPr>
              <w:t>Sonido</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6D602" w14:textId="77777777" w:rsidR="001E5F2A" w:rsidRPr="002D68BB" w:rsidRDefault="00747094">
            <w:pPr>
              <w:spacing w:line="240" w:lineRule="auto"/>
              <w:jc w:val="center"/>
              <w:rPr>
                <w:rFonts w:eastAsia="Times New Roman"/>
                <w:sz w:val="20"/>
                <w:szCs w:val="20"/>
              </w:rPr>
            </w:pPr>
            <w:r w:rsidRPr="002D68BB">
              <w:rPr>
                <w:b/>
                <w:color w:val="000000"/>
                <w:sz w:val="20"/>
                <w:szCs w:val="20"/>
              </w:rPr>
              <w:t>Narración</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CBF8C" w14:textId="77777777" w:rsidR="001E5F2A" w:rsidRPr="002D68BB" w:rsidRDefault="00747094">
            <w:pPr>
              <w:spacing w:line="240" w:lineRule="auto"/>
              <w:jc w:val="center"/>
              <w:rPr>
                <w:rFonts w:eastAsia="Times New Roman"/>
                <w:sz w:val="20"/>
                <w:szCs w:val="20"/>
              </w:rPr>
            </w:pPr>
            <w:r w:rsidRPr="002D68BB">
              <w:rPr>
                <w:b/>
                <w:color w:val="000000"/>
                <w:sz w:val="20"/>
                <w:szCs w:val="20"/>
              </w:rPr>
              <w:t>Texto </w:t>
            </w:r>
          </w:p>
        </w:tc>
      </w:tr>
      <w:tr w:rsidR="001E5F2A" w:rsidRPr="002D68BB" w14:paraId="07D1C4D7" w14:textId="77777777">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1B9BB" w14:textId="77777777" w:rsidR="001E5F2A" w:rsidRPr="002D68BB" w:rsidRDefault="00747094">
            <w:pPr>
              <w:spacing w:line="240" w:lineRule="auto"/>
              <w:rPr>
                <w:rFonts w:eastAsia="Times New Roman"/>
                <w:sz w:val="20"/>
                <w:szCs w:val="20"/>
              </w:rPr>
            </w:pPr>
            <w:r w:rsidRPr="002D68BB">
              <w:rPr>
                <w:b/>
                <w:sz w:val="20"/>
                <w:szCs w:val="20"/>
              </w:rPr>
              <w:t>1</w:t>
            </w:r>
          </w:p>
        </w:tc>
        <w:tc>
          <w:tcPr>
            <w:tcW w:w="4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F3644" w14:textId="77777777" w:rsidR="001E5F2A" w:rsidRPr="002D68BB" w:rsidRDefault="00747094">
            <w:pPr>
              <w:spacing w:line="240" w:lineRule="auto"/>
              <w:rPr>
                <w:sz w:val="20"/>
                <w:szCs w:val="20"/>
              </w:rPr>
            </w:pPr>
            <w:r w:rsidRPr="002D68BB">
              <w:rPr>
                <w:sz w:val="20"/>
                <w:szCs w:val="20"/>
              </w:rPr>
              <w:t>Puede incluirse el siguiente vídeo del experto presentando el tema (si lo consideran), puede ser parte del vídeo como en una pequeña pantalla.</w:t>
            </w:r>
          </w:p>
          <w:p w14:paraId="7891A7F1" w14:textId="77777777" w:rsidR="001E5F2A" w:rsidRPr="002D68BB" w:rsidRDefault="001E5F2A">
            <w:pPr>
              <w:spacing w:line="240" w:lineRule="auto"/>
              <w:rPr>
                <w:sz w:val="20"/>
                <w:szCs w:val="20"/>
              </w:rPr>
            </w:pPr>
          </w:p>
          <w:p w14:paraId="06E4AF35" w14:textId="77777777" w:rsidR="001E5F2A" w:rsidRPr="002D68BB" w:rsidRDefault="00747094">
            <w:pPr>
              <w:spacing w:line="240" w:lineRule="auto"/>
              <w:rPr>
                <w:sz w:val="20"/>
                <w:szCs w:val="20"/>
              </w:rPr>
            </w:pPr>
            <w:r w:rsidRPr="002D68BB">
              <w:rPr>
                <w:sz w:val="20"/>
                <w:szCs w:val="20"/>
              </w:rPr>
              <w:t>A medida que se presenta el tema ir mostrando las imágenes y el texto según la escena.</w:t>
            </w:r>
          </w:p>
          <w:p w14:paraId="0E22320A" w14:textId="77777777" w:rsidR="001E5F2A" w:rsidRPr="002D68BB" w:rsidRDefault="001E5F2A">
            <w:pPr>
              <w:spacing w:line="240" w:lineRule="auto"/>
              <w:rPr>
                <w:rFonts w:eastAsia="Times New Roman"/>
                <w:sz w:val="20"/>
                <w:szCs w:val="20"/>
              </w:rPr>
            </w:pPr>
          </w:p>
          <w:p w14:paraId="50E65C6F" w14:textId="77777777" w:rsidR="001E5F2A" w:rsidRPr="002D68BB" w:rsidRDefault="00747094">
            <w:pPr>
              <w:spacing w:line="240" w:lineRule="auto"/>
              <w:rPr>
                <w:sz w:val="20"/>
                <w:szCs w:val="20"/>
              </w:rPr>
            </w:pPr>
            <w:r w:rsidRPr="002D68BB">
              <w:rPr>
                <w:sz w:val="20"/>
                <w:szCs w:val="20"/>
              </w:rPr>
              <w:t>Vídeo</w:t>
            </w:r>
          </w:p>
          <w:p w14:paraId="3074EE02" w14:textId="77777777" w:rsidR="001E5F2A" w:rsidRPr="002D68BB" w:rsidRDefault="00B320BE">
            <w:pPr>
              <w:spacing w:after="120"/>
              <w:jc w:val="center"/>
              <w:rPr>
                <w:sz w:val="20"/>
                <w:szCs w:val="20"/>
              </w:rPr>
            </w:pPr>
            <w:r>
              <w:rPr>
                <w:noProof/>
                <w:sz w:val="20"/>
                <w:szCs w:val="20"/>
              </w:rPr>
              <w:pict w14:anchorId="1F22D01F">
                <v:shape id="Imagen 124" o:spid="_x0000_i1083" type="#_x0000_t75" alt="Video Bienvenida" style="width:131pt;height:88.85pt;visibility:visible;mso-width-percent:0;mso-height-percent:0;mso-width-percent:0;mso-height-percent:0" o:bordertopcolor="#4f81bd" o:borderleftcolor="#4f81bd" o:borderbottomcolor="#4f81bd" o:borderrightcolor="#4f81bd">
                  <v:imagedata r:id="rId14" o:title="Video Bienvenida" croptop="3277f" cropbottom="3458f"/>
                  <w10:bordertop type="single" width="32"/>
                  <w10:borderleft type="single" width="32"/>
                  <w10:borderbottom type="single" width="32"/>
                  <w10:borderright type="single" width="32"/>
                </v:shape>
              </w:pict>
            </w:r>
          </w:p>
          <w:p w14:paraId="10DB9AD8" w14:textId="77777777" w:rsidR="001E5F2A" w:rsidRPr="002D68BB" w:rsidRDefault="00747094">
            <w:pPr>
              <w:spacing w:after="120"/>
              <w:jc w:val="center"/>
              <w:rPr>
                <w:sz w:val="20"/>
                <w:szCs w:val="20"/>
              </w:rPr>
            </w:pPr>
            <w:r w:rsidRPr="002D68BB">
              <w:rPr>
                <w:sz w:val="20"/>
                <w:szCs w:val="20"/>
              </w:rPr>
              <w:t xml:space="preserve">Fuente: elaboración propia de experto temático </w:t>
            </w:r>
          </w:p>
          <w:p w14:paraId="53D01B52" w14:textId="77777777" w:rsidR="001E5F2A" w:rsidRPr="002D68BB" w:rsidRDefault="00747094">
            <w:pPr>
              <w:widowControl w:val="0"/>
              <w:rPr>
                <w:sz w:val="20"/>
                <w:szCs w:val="20"/>
              </w:rPr>
            </w:pPr>
            <w:proofErr w:type="spellStart"/>
            <w:r w:rsidRPr="002D68BB">
              <w:rPr>
                <w:b/>
                <w:sz w:val="20"/>
                <w:szCs w:val="20"/>
              </w:rPr>
              <w:t>Cod.Video</w:t>
            </w:r>
            <w:proofErr w:type="spellEnd"/>
            <w:r w:rsidRPr="002D68BB">
              <w:rPr>
                <w:b/>
                <w:sz w:val="20"/>
                <w:szCs w:val="20"/>
              </w:rPr>
              <w:t>:</w:t>
            </w:r>
            <w:r w:rsidRPr="002D68BB">
              <w:rPr>
                <w:sz w:val="20"/>
                <w:szCs w:val="20"/>
              </w:rPr>
              <w:t xml:space="preserve"> </w:t>
            </w:r>
            <w:proofErr w:type="spellStart"/>
            <w:r w:rsidRPr="002D68BB">
              <w:rPr>
                <w:sz w:val="20"/>
                <w:szCs w:val="20"/>
              </w:rPr>
              <w:t>632202_CF01_v1</w:t>
            </w:r>
            <w:proofErr w:type="spellEnd"/>
          </w:p>
          <w:p w14:paraId="71B5043C" w14:textId="77777777" w:rsidR="001E5F2A" w:rsidRPr="002D68BB" w:rsidRDefault="00D53537">
            <w:pPr>
              <w:widowControl w:val="0"/>
              <w:rPr>
                <w:sz w:val="20"/>
                <w:szCs w:val="20"/>
              </w:rPr>
            </w:pPr>
            <w:hyperlink r:id="rId15">
              <w:r w:rsidR="00747094" w:rsidRPr="002D68BB">
                <w:rPr>
                  <w:color w:val="1155CC"/>
                  <w:sz w:val="20"/>
                  <w:szCs w:val="20"/>
                  <w:u w:val="single"/>
                </w:rPr>
                <w:t>https://youtu.be/OQkRGQe2Z9o</w:t>
              </w:r>
            </w:hyperlink>
          </w:p>
          <w:p w14:paraId="48705DC5" w14:textId="77777777" w:rsidR="001E5F2A" w:rsidRPr="002D68BB" w:rsidRDefault="001E5F2A">
            <w:pPr>
              <w:widowControl w:val="0"/>
              <w:rPr>
                <w:b/>
                <w:sz w:val="20"/>
                <w:szCs w:val="20"/>
              </w:rPr>
            </w:pPr>
          </w:p>
          <w:p w14:paraId="19CA1EAB" w14:textId="77777777" w:rsidR="001E5F2A" w:rsidRPr="002D68BB" w:rsidRDefault="00747094">
            <w:pPr>
              <w:widowControl w:val="0"/>
              <w:rPr>
                <w:b/>
                <w:sz w:val="20"/>
                <w:szCs w:val="20"/>
              </w:rPr>
            </w:pPr>
            <w:r w:rsidRPr="002D68BB">
              <w:rPr>
                <w:b/>
                <w:sz w:val="20"/>
                <w:szCs w:val="20"/>
              </w:rPr>
              <w:t>Tiendas y supermercados</w:t>
            </w:r>
          </w:p>
          <w:p w14:paraId="7A074043" w14:textId="77777777" w:rsidR="001E5F2A" w:rsidRPr="002D68BB" w:rsidRDefault="00B320BE">
            <w:pPr>
              <w:widowControl w:val="0"/>
              <w:rPr>
                <w:sz w:val="20"/>
                <w:szCs w:val="20"/>
              </w:rPr>
            </w:pPr>
            <w:r>
              <w:rPr>
                <w:noProof/>
                <w:sz w:val="20"/>
                <w:szCs w:val="20"/>
              </w:rPr>
              <w:lastRenderedPageBreak/>
              <w:pict w14:anchorId="47AB7EEF">
                <v:shape id="Imagen 125" o:spid="_x0000_i1082" type="#_x0000_t75" alt="escena callejera de la ciudad de san juan teotihuacan - tiendas y supermercados fotografías e imágenes de stock" style="width:147.85pt;height:98.8pt;visibility:visible;mso-width-percent:0;mso-height-percent:0;mso-width-percent:0;mso-height-percent:0">
                  <v:imagedata r:id="rId16" o:title="escena callejera de la ciudad de san juan teotihuacan - tiendas y supermercados fotografías e imágenes de stock"/>
                </v:shape>
              </w:pict>
            </w:r>
          </w:p>
          <w:p w14:paraId="033948BF" w14:textId="77777777" w:rsidR="001E5F2A" w:rsidRPr="002D68BB" w:rsidRDefault="001E5F2A">
            <w:pPr>
              <w:widowControl w:val="0"/>
              <w:rPr>
                <w:sz w:val="20"/>
                <w:szCs w:val="20"/>
              </w:rPr>
            </w:pPr>
          </w:p>
          <w:p w14:paraId="47A88B59" w14:textId="77777777" w:rsidR="001E5F2A" w:rsidRPr="002D68BB" w:rsidRDefault="001E5F2A">
            <w:pPr>
              <w:widowControl w:val="0"/>
              <w:rPr>
                <w:sz w:val="20"/>
                <w:szCs w:val="20"/>
              </w:rPr>
            </w:pPr>
          </w:p>
          <w:p w14:paraId="27F6A582" w14:textId="77777777" w:rsidR="001E5F2A" w:rsidRPr="002D68BB" w:rsidRDefault="00747094">
            <w:pPr>
              <w:widowControl w:val="0"/>
              <w:rPr>
                <w:sz w:val="20"/>
                <w:szCs w:val="20"/>
              </w:rPr>
            </w:pPr>
            <w:r w:rsidRPr="002D68BB">
              <w:rPr>
                <w:sz w:val="20"/>
                <w:szCs w:val="20"/>
              </w:rPr>
              <w:t>Imagen de tiendas de barrio tradicionales</w:t>
            </w:r>
          </w:p>
          <w:p w14:paraId="3C384458" w14:textId="77777777" w:rsidR="001E5F2A" w:rsidRPr="002D68BB" w:rsidRDefault="001E5F2A">
            <w:pPr>
              <w:widowControl w:val="0"/>
              <w:rPr>
                <w:sz w:val="20"/>
                <w:szCs w:val="20"/>
              </w:rPr>
            </w:pPr>
          </w:p>
          <w:p w14:paraId="55A2AED2"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632202_CF1_i002</w:t>
            </w:r>
            <w:proofErr w:type="spellEnd"/>
          </w:p>
          <w:p w14:paraId="5D1999BC" w14:textId="77777777" w:rsidR="001E5F2A" w:rsidRPr="002D68BB" w:rsidRDefault="00D53537">
            <w:pPr>
              <w:widowControl w:val="0"/>
              <w:rPr>
                <w:sz w:val="20"/>
                <w:szCs w:val="20"/>
              </w:rPr>
            </w:pPr>
            <w:hyperlink r:id="rId17">
              <w:r w:rsidR="00747094" w:rsidRPr="002D68BB">
                <w:rPr>
                  <w:color w:val="0000FF"/>
                  <w:sz w:val="20"/>
                  <w:szCs w:val="20"/>
                  <w:u w:val="single"/>
                </w:rPr>
                <w:t>https://media.istockphoto.com/photos/street-scene-of-the-town-of-san-juan-teotihuacan-picture-id1179366620?k=20&amp;m=1179366620&amp;s=612x612&amp;w=0&amp;h=_4WA0_E8VdsJ8wntD-8SjlhlnSBSHcMrtXjDLhT_ILI</w:t>
              </w:r>
            </w:hyperlink>
            <w:r w:rsidR="00747094" w:rsidRPr="002D68BB">
              <w:rPr>
                <w:sz w:val="20"/>
                <w:szCs w:val="20"/>
              </w:rPr>
              <w:t xml:space="preserve">= </w:t>
            </w:r>
          </w:p>
          <w:p w14:paraId="3A2BAD45" w14:textId="77777777" w:rsidR="001E5F2A" w:rsidRPr="002D68BB" w:rsidRDefault="001E5F2A">
            <w:pPr>
              <w:widowControl w:val="0"/>
              <w:rPr>
                <w:sz w:val="20"/>
                <w:szCs w:val="20"/>
              </w:rPr>
            </w:pPr>
          </w:p>
          <w:p w14:paraId="38A30017" w14:textId="77777777" w:rsidR="001E5F2A" w:rsidRPr="002D68BB" w:rsidRDefault="00747094">
            <w:pPr>
              <w:widowControl w:val="0"/>
              <w:rPr>
                <w:b/>
                <w:sz w:val="20"/>
                <w:szCs w:val="20"/>
              </w:rPr>
            </w:pPr>
            <w:r w:rsidRPr="002D68BB">
              <w:rPr>
                <w:b/>
                <w:sz w:val="20"/>
                <w:szCs w:val="20"/>
              </w:rPr>
              <w:t>Alimentos y bebidas</w:t>
            </w:r>
          </w:p>
          <w:p w14:paraId="60474BE5" w14:textId="77777777" w:rsidR="001E5F2A" w:rsidRPr="002D68BB" w:rsidRDefault="00B320BE">
            <w:pPr>
              <w:widowControl w:val="0"/>
              <w:rPr>
                <w:sz w:val="20"/>
                <w:szCs w:val="20"/>
              </w:rPr>
            </w:pPr>
            <w:r>
              <w:rPr>
                <w:noProof/>
                <w:sz w:val="20"/>
                <w:szCs w:val="20"/>
              </w:rPr>
              <w:pict w14:anchorId="5C36AB4D">
                <v:shape id="Imagen 126" o:spid="_x0000_i1081" type="#_x0000_t75" alt="mujer con la compra entre el estante de la tienda espacio de copia retrato - tiendas y supermercados fotografías e imágenes de stock" style="width:162.4pt;height:108.75pt;visibility:visible;mso-width-percent:0;mso-height-percent:0;mso-width-percent:0;mso-height-percent:0">
                  <v:imagedata r:id="rId18" o:title="mujer con la compra entre el estante de la tienda espacio de copia retrato - tiendas y supermercados fotografías e imágenes de stock"/>
                </v:shape>
              </w:pict>
            </w:r>
          </w:p>
          <w:p w14:paraId="2A376C5B" w14:textId="77777777" w:rsidR="001E5F2A" w:rsidRPr="002D68BB" w:rsidRDefault="001E5F2A">
            <w:pPr>
              <w:widowControl w:val="0"/>
              <w:rPr>
                <w:sz w:val="20"/>
                <w:szCs w:val="20"/>
              </w:rPr>
            </w:pPr>
          </w:p>
          <w:p w14:paraId="2B44A292" w14:textId="77777777" w:rsidR="001E5F2A" w:rsidRPr="002D68BB" w:rsidRDefault="00747094">
            <w:pPr>
              <w:widowControl w:val="0"/>
              <w:rPr>
                <w:sz w:val="20"/>
                <w:szCs w:val="20"/>
              </w:rPr>
            </w:pPr>
            <w:r w:rsidRPr="002D68BB">
              <w:rPr>
                <w:sz w:val="20"/>
                <w:szCs w:val="20"/>
              </w:rPr>
              <w:t>Supermercado y que en las  góndolas se puedan ver  alimentos y bebidas</w:t>
            </w:r>
          </w:p>
          <w:p w14:paraId="031D87C5" w14:textId="77777777" w:rsidR="001E5F2A" w:rsidRPr="002D68BB" w:rsidRDefault="001E5F2A">
            <w:pPr>
              <w:widowControl w:val="0"/>
              <w:rPr>
                <w:sz w:val="20"/>
                <w:szCs w:val="20"/>
              </w:rPr>
            </w:pPr>
          </w:p>
          <w:p w14:paraId="1EEE440B" w14:textId="77777777" w:rsidR="001E5F2A" w:rsidRPr="002D68BB" w:rsidRDefault="00747094">
            <w:pPr>
              <w:widowControl w:val="0"/>
              <w:rPr>
                <w:sz w:val="20"/>
                <w:szCs w:val="20"/>
              </w:rPr>
            </w:pPr>
            <w:proofErr w:type="spellStart"/>
            <w:r w:rsidRPr="002D68BB">
              <w:rPr>
                <w:b/>
                <w:sz w:val="20"/>
                <w:szCs w:val="20"/>
              </w:rPr>
              <w:lastRenderedPageBreak/>
              <w:t>Cod.Imagen</w:t>
            </w:r>
            <w:proofErr w:type="spellEnd"/>
            <w:r w:rsidRPr="002D68BB">
              <w:rPr>
                <w:b/>
                <w:sz w:val="20"/>
                <w:szCs w:val="20"/>
              </w:rPr>
              <w:t xml:space="preserve">: </w:t>
            </w:r>
            <w:proofErr w:type="spellStart"/>
            <w:r w:rsidRPr="002D68BB">
              <w:rPr>
                <w:sz w:val="20"/>
                <w:szCs w:val="20"/>
              </w:rPr>
              <w:t>632202_CF1_i003</w:t>
            </w:r>
            <w:proofErr w:type="spellEnd"/>
          </w:p>
          <w:p w14:paraId="35B52BAC" w14:textId="77777777" w:rsidR="001E5F2A" w:rsidRPr="002D68BB" w:rsidRDefault="00D53537">
            <w:pPr>
              <w:widowControl w:val="0"/>
              <w:rPr>
                <w:sz w:val="20"/>
                <w:szCs w:val="20"/>
              </w:rPr>
            </w:pPr>
            <w:hyperlink r:id="rId19">
              <w:r w:rsidR="00747094" w:rsidRPr="002D68BB">
                <w:rPr>
                  <w:color w:val="0000FF"/>
                  <w:sz w:val="20"/>
                  <w:szCs w:val="20"/>
                  <w:u w:val="single"/>
                </w:rPr>
                <w:t>https://media.istockphoto.com/photos/woman-with-shopping-between-store-shelf-portrait-copy-space-picture-id1182815477?k=20&amp;m=1182815477&amp;s=612x612&amp;w=0&amp;h=pz-IJ9aeaWXKcyEMlObfWB95Yi9ds3ud3c4Ivq8eA1o</w:t>
              </w:r>
            </w:hyperlink>
            <w:r w:rsidR="00747094" w:rsidRPr="002D68BB">
              <w:rPr>
                <w:sz w:val="20"/>
                <w:szCs w:val="20"/>
              </w:rPr>
              <w:t xml:space="preserve">= </w:t>
            </w:r>
          </w:p>
          <w:p w14:paraId="02592F85" w14:textId="77777777" w:rsidR="001E5F2A" w:rsidRPr="002D68BB" w:rsidRDefault="001E5F2A">
            <w:pPr>
              <w:widowControl w:val="0"/>
              <w:rPr>
                <w:sz w:val="20"/>
                <w:szCs w:val="20"/>
              </w:rPr>
            </w:pPr>
          </w:p>
          <w:p w14:paraId="3280A01D" w14:textId="77777777" w:rsidR="001E5F2A" w:rsidRPr="002D68BB" w:rsidRDefault="001E5F2A">
            <w:pPr>
              <w:spacing w:line="240" w:lineRule="auto"/>
              <w:rPr>
                <w:rFonts w:eastAsia="Times New Roman"/>
                <w:sz w:val="20"/>
                <w:szCs w:val="20"/>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B451E" w14:textId="77777777" w:rsidR="001E5F2A" w:rsidRPr="002D68BB" w:rsidRDefault="00747094">
            <w:pPr>
              <w:spacing w:line="240" w:lineRule="auto"/>
              <w:rPr>
                <w:rFonts w:eastAsia="Times New Roman"/>
                <w:sz w:val="20"/>
                <w:szCs w:val="20"/>
              </w:rPr>
            </w:pPr>
            <w:r w:rsidRPr="002D68BB">
              <w:rPr>
                <w:sz w:val="20"/>
                <w:szCs w:val="20"/>
              </w:rPr>
              <w:lastRenderedPageBreak/>
              <w:t>Puede tener una música de fondo, la que consideren que no  interfiera</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74C70" w14:textId="77777777" w:rsidR="001E5F2A" w:rsidRPr="002D68BB" w:rsidRDefault="00747094">
            <w:pPr>
              <w:spacing w:after="120"/>
              <w:jc w:val="both"/>
              <w:rPr>
                <w:sz w:val="20"/>
                <w:szCs w:val="20"/>
              </w:rPr>
            </w:pPr>
            <w:r w:rsidRPr="002D68BB">
              <w:rPr>
                <w:sz w:val="20"/>
                <w:szCs w:val="20"/>
              </w:rPr>
              <w:t xml:space="preserve">Los </w:t>
            </w:r>
            <w:r w:rsidRPr="002D68BB">
              <w:rPr>
                <w:b/>
                <w:sz w:val="20"/>
                <w:szCs w:val="20"/>
              </w:rPr>
              <w:t>alimentos y bebidas</w:t>
            </w:r>
            <w:r w:rsidRPr="002D68BB">
              <w:rPr>
                <w:sz w:val="20"/>
                <w:szCs w:val="20"/>
              </w:rPr>
              <w:t xml:space="preserve"> se han desarrollado y </w:t>
            </w:r>
            <w:r w:rsidRPr="002D68BB">
              <w:rPr>
                <w:b/>
                <w:sz w:val="20"/>
                <w:szCs w:val="20"/>
              </w:rPr>
              <w:t>comercializado</w:t>
            </w:r>
            <w:r w:rsidRPr="002D68BB">
              <w:rPr>
                <w:sz w:val="20"/>
                <w:szCs w:val="20"/>
              </w:rPr>
              <w:t xml:space="preserve"> a través del tiempo por medio de los canales convencionales, esto es en establecimientos de comercio físico como </w:t>
            </w:r>
            <w:r w:rsidRPr="002D68BB">
              <w:rPr>
                <w:b/>
                <w:sz w:val="20"/>
                <w:szCs w:val="20"/>
              </w:rPr>
              <w:t>tiendas y grandes supermercados</w:t>
            </w:r>
            <w:r w:rsidRPr="002D68BB">
              <w:rPr>
                <w:sz w:val="20"/>
                <w:szCs w:val="20"/>
              </w:rPr>
              <w:t xml:space="preserve">, e impulsado similarmente por interceptación de personas en espacios físicos y promovidos por publicidad física, donde el ejercicio de impulso, se ve limitado a lo estructural, es decir, a tener la </w:t>
            </w:r>
            <w:proofErr w:type="spellStart"/>
            <w:r w:rsidRPr="002D68BB">
              <w:rPr>
                <w:sz w:val="20"/>
                <w:szCs w:val="20"/>
              </w:rPr>
              <w:t>presencialidad</w:t>
            </w:r>
            <w:proofErr w:type="spellEnd"/>
            <w:r w:rsidRPr="002D68BB">
              <w:rPr>
                <w:sz w:val="20"/>
                <w:szCs w:val="20"/>
              </w:rPr>
              <w:t xml:space="preserve"> del consumo de recursos físicos que vinculen a los clientes o consumidores con los productos de manera directa, y del consumo de recursos físicos para su publicidad y comunicación de promociones, entre otros.</w:t>
            </w:r>
          </w:p>
          <w:p w14:paraId="5C6C5BE6" w14:textId="77777777" w:rsidR="001E5F2A" w:rsidRPr="002D68BB" w:rsidRDefault="001E5F2A">
            <w:pPr>
              <w:spacing w:line="240" w:lineRule="auto"/>
              <w:rPr>
                <w:rFonts w:eastAsia="Times New Roman"/>
                <w:sz w:val="20"/>
                <w:szCs w:val="20"/>
              </w:rPr>
            </w:pP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E6018" w14:textId="77777777" w:rsidR="001E5F2A" w:rsidRPr="002D68BB" w:rsidRDefault="00747094">
            <w:pPr>
              <w:widowControl w:val="0"/>
              <w:rPr>
                <w:sz w:val="20"/>
                <w:szCs w:val="20"/>
              </w:rPr>
            </w:pPr>
            <w:r w:rsidRPr="002D68BB">
              <w:rPr>
                <w:sz w:val="20"/>
                <w:szCs w:val="20"/>
              </w:rPr>
              <w:t>Alimentos y Bebidas</w:t>
            </w:r>
          </w:p>
          <w:p w14:paraId="768954E1" w14:textId="77777777" w:rsidR="001E5F2A" w:rsidRPr="002D68BB" w:rsidRDefault="001E5F2A">
            <w:pPr>
              <w:widowControl w:val="0"/>
              <w:rPr>
                <w:sz w:val="20"/>
                <w:szCs w:val="20"/>
              </w:rPr>
            </w:pPr>
          </w:p>
          <w:p w14:paraId="0D8A259E" w14:textId="77777777" w:rsidR="001E5F2A" w:rsidRPr="002D68BB" w:rsidRDefault="00747094">
            <w:pPr>
              <w:widowControl w:val="0"/>
              <w:rPr>
                <w:rFonts w:eastAsia="Times New Roman"/>
                <w:sz w:val="20"/>
                <w:szCs w:val="20"/>
              </w:rPr>
            </w:pPr>
            <w:r w:rsidRPr="002D68BB">
              <w:rPr>
                <w:sz w:val="20"/>
                <w:szCs w:val="20"/>
              </w:rPr>
              <w:t xml:space="preserve">Usualmente se desarrollan y comercializan  en tiendas y supermercados </w:t>
            </w:r>
          </w:p>
        </w:tc>
      </w:tr>
      <w:tr w:rsidR="001E5F2A" w:rsidRPr="002D68BB" w14:paraId="40D91AE5" w14:textId="77777777">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9268D" w14:textId="77777777" w:rsidR="001E5F2A" w:rsidRPr="002D68BB" w:rsidRDefault="00747094">
            <w:pPr>
              <w:spacing w:line="240" w:lineRule="auto"/>
              <w:rPr>
                <w:b/>
                <w:sz w:val="20"/>
                <w:szCs w:val="20"/>
              </w:rPr>
            </w:pPr>
            <w:r w:rsidRPr="002D68BB">
              <w:rPr>
                <w:b/>
                <w:sz w:val="20"/>
                <w:szCs w:val="20"/>
              </w:rPr>
              <w:lastRenderedPageBreak/>
              <w:t>2</w:t>
            </w:r>
          </w:p>
        </w:tc>
        <w:tc>
          <w:tcPr>
            <w:tcW w:w="4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8BCC6" w14:textId="77777777" w:rsidR="001E5F2A" w:rsidRPr="002D68BB" w:rsidRDefault="001E5F2A">
            <w:pPr>
              <w:widowControl w:val="0"/>
              <w:rPr>
                <w:b/>
                <w:sz w:val="20"/>
                <w:szCs w:val="20"/>
              </w:rPr>
            </w:pPr>
          </w:p>
          <w:p w14:paraId="26FED1B2" w14:textId="77777777" w:rsidR="001E5F2A" w:rsidRPr="002D68BB" w:rsidRDefault="00747094">
            <w:pPr>
              <w:widowControl w:val="0"/>
              <w:rPr>
                <w:sz w:val="20"/>
                <w:szCs w:val="20"/>
              </w:rPr>
            </w:pPr>
            <w:r w:rsidRPr="002D68BB">
              <w:rPr>
                <w:sz w:val="20"/>
                <w:szCs w:val="20"/>
              </w:rPr>
              <w:t>Las imágenes pueden girar en torno a una imagen central de herramientas tecnológicas y a un lado imágenes de proveedores, clientes en diferentes contextos de compra.</w:t>
            </w:r>
          </w:p>
          <w:p w14:paraId="18BF645F" w14:textId="77777777" w:rsidR="001E5F2A" w:rsidRPr="002D68BB" w:rsidRDefault="001E5F2A">
            <w:pPr>
              <w:widowControl w:val="0"/>
              <w:rPr>
                <w:b/>
                <w:sz w:val="20"/>
                <w:szCs w:val="20"/>
              </w:rPr>
            </w:pPr>
          </w:p>
          <w:p w14:paraId="017A47AA" w14:textId="77777777" w:rsidR="001E5F2A" w:rsidRPr="002D68BB" w:rsidRDefault="00747094">
            <w:pPr>
              <w:widowControl w:val="0"/>
              <w:rPr>
                <w:b/>
                <w:sz w:val="20"/>
                <w:szCs w:val="20"/>
              </w:rPr>
            </w:pPr>
            <w:r w:rsidRPr="002D68BB">
              <w:rPr>
                <w:b/>
                <w:sz w:val="20"/>
                <w:szCs w:val="20"/>
              </w:rPr>
              <w:t>Alternativas de comunicación</w:t>
            </w:r>
          </w:p>
          <w:p w14:paraId="4B1BEC3F" w14:textId="77777777" w:rsidR="001E5F2A" w:rsidRPr="002D68BB" w:rsidRDefault="00B320BE">
            <w:pPr>
              <w:widowControl w:val="0"/>
              <w:rPr>
                <w:sz w:val="20"/>
                <w:szCs w:val="20"/>
              </w:rPr>
            </w:pPr>
            <w:r>
              <w:rPr>
                <w:noProof/>
                <w:sz w:val="20"/>
                <w:szCs w:val="20"/>
              </w:rPr>
              <w:pict w14:anchorId="4254B44C">
                <v:shape id="Imagen 127" o:spid="_x0000_i1080" type="#_x0000_t75" alt="marketing digital. hombre de negocios con ordenador portátil, tablet y smartphone. interfaz moderna pagos en línea compras y el icono cliente conexión de red en la pantalla virtual. concepto de tecnología de innovación de negocio. - tecnologia para comprar fotografías e imágenes de stock" style="width:193pt;height:128.7pt;visibility:visible;mso-width-percent:0;mso-height-percent:0;mso-width-percent:0;mso-height-percent:0">
                  <v:imagedata r:id="rId20" o:title="marketing digital"/>
                </v:shape>
              </w:pict>
            </w:r>
          </w:p>
          <w:p w14:paraId="0942FC2A" w14:textId="77777777" w:rsidR="001E5F2A" w:rsidRPr="002D68BB" w:rsidRDefault="001E5F2A">
            <w:pPr>
              <w:widowControl w:val="0"/>
              <w:rPr>
                <w:sz w:val="20"/>
                <w:szCs w:val="20"/>
              </w:rPr>
            </w:pPr>
          </w:p>
          <w:p w14:paraId="69D09CF0" w14:textId="77777777" w:rsidR="001E5F2A" w:rsidRPr="002D68BB" w:rsidRDefault="00747094">
            <w:pPr>
              <w:widowControl w:val="0"/>
              <w:rPr>
                <w:sz w:val="20"/>
                <w:szCs w:val="20"/>
              </w:rPr>
            </w:pPr>
            <w:r w:rsidRPr="002D68BB">
              <w:rPr>
                <w:sz w:val="20"/>
                <w:szCs w:val="20"/>
              </w:rPr>
              <w:t xml:space="preserve">Imagen que muestre diferentes opciones de comunicación con el cliente, PC, celular </w:t>
            </w:r>
          </w:p>
          <w:p w14:paraId="0321A08C" w14:textId="77777777" w:rsidR="001E5F2A" w:rsidRPr="002D68BB" w:rsidRDefault="001E5F2A">
            <w:pPr>
              <w:widowControl w:val="0"/>
              <w:rPr>
                <w:sz w:val="20"/>
                <w:szCs w:val="20"/>
              </w:rPr>
            </w:pPr>
          </w:p>
          <w:p w14:paraId="3C18C9EA"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632202_CF1_i004</w:t>
            </w:r>
            <w:proofErr w:type="spellEnd"/>
          </w:p>
          <w:p w14:paraId="1E06F28D" w14:textId="77777777" w:rsidR="001E5F2A" w:rsidRPr="002D68BB" w:rsidRDefault="00D53537">
            <w:pPr>
              <w:widowControl w:val="0"/>
              <w:rPr>
                <w:sz w:val="20"/>
                <w:szCs w:val="20"/>
              </w:rPr>
            </w:pPr>
            <w:hyperlink r:id="rId21">
              <w:r w:rsidR="00747094" w:rsidRPr="002D68BB">
                <w:rPr>
                  <w:color w:val="0000FF"/>
                  <w:sz w:val="20"/>
                  <w:szCs w:val="20"/>
                  <w:u w:val="single"/>
                </w:rPr>
                <w:t>https://media.istockphoto.com/photos/digital-marketing-businessman-working-with-laptop-computer-tablet-and-picture-id1051616786?k=20&amp;m=1051616786&amp;s=612x612&amp;w=0&amp;h=maYYpKrEh5oP8HDI5Q8qAMcwEmU-r69hPUAk0VXlYcA</w:t>
              </w:r>
            </w:hyperlink>
            <w:r w:rsidR="00747094" w:rsidRPr="002D68BB">
              <w:rPr>
                <w:sz w:val="20"/>
                <w:szCs w:val="20"/>
              </w:rPr>
              <w:t xml:space="preserve">= </w:t>
            </w:r>
          </w:p>
          <w:p w14:paraId="0B93BBDB" w14:textId="77777777" w:rsidR="001E5F2A" w:rsidRPr="002D68BB" w:rsidRDefault="001E5F2A">
            <w:pPr>
              <w:widowControl w:val="0"/>
              <w:rPr>
                <w:sz w:val="20"/>
                <w:szCs w:val="20"/>
              </w:rPr>
            </w:pPr>
          </w:p>
          <w:p w14:paraId="3D9A6F9D" w14:textId="77777777" w:rsidR="001E5F2A" w:rsidRPr="002D68BB" w:rsidRDefault="00747094">
            <w:pPr>
              <w:widowControl w:val="0"/>
              <w:rPr>
                <w:b/>
                <w:sz w:val="20"/>
                <w:szCs w:val="20"/>
              </w:rPr>
            </w:pPr>
            <w:r w:rsidRPr="002D68BB">
              <w:rPr>
                <w:b/>
                <w:sz w:val="20"/>
                <w:szCs w:val="20"/>
              </w:rPr>
              <w:t>Compras desde casa</w:t>
            </w:r>
          </w:p>
          <w:p w14:paraId="68B8B692" w14:textId="77777777" w:rsidR="001E5F2A" w:rsidRPr="002D68BB" w:rsidRDefault="00B320BE">
            <w:pPr>
              <w:widowControl w:val="0"/>
              <w:rPr>
                <w:sz w:val="20"/>
                <w:szCs w:val="20"/>
              </w:rPr>
            </w:pPr>
            <w:r>
              <w:rPr>
                <w:noProof/>
                <w:sz w:val="20"/>
                <w:szCs w:val="20"/>
              </w:rPr>
              <w:pict w14:anchorId="46082415">
                <v:shape id="Imagen 128" o:spid="_x0000_i1079" type="#_x0000_t75" alt="hermosa mujer asiática sonriente compra en línea con dispositivo de aplicación móvil en el teléfono inteligente y haciendo el pago en línea con su tarjeta de crédito, con una caja de alimentos orgánicos coloridos y frescos en el mostrador de la coc - tecnologia para comprar alimentos fotografías e imágenes de stock" style="width:173.1pt;height:114.9pt;visibility:visible;mso-width-percent:0;mso-height-percent:0;mso-width-percent:0;mso-height-percent:0">
                  <v:imagedata r:id="rId22" o:title="hermosa mujer asiática sonriente compra en línea con dispositivo de aplicación móvil en el teléfono inteligente y haciendo el pago en línea con su tarjeta de crédito, con una caja de alimentos orgánicos coloridos y frescos en el mostrador de la coc - tecn"/>
                </v:shape>
              </w:pict>
            </w:r>
          </w:p>
          <w:p w14:paraId="1140E565" w14:textId="77777777" w:rsidR="001E5F2A" w:rsidRPr="002D68BB" w:rsidRDefault="001E5F2A">
            <w:pPr>
              <w:widowControl w:val="0"/>
              <w:rPr>
                <w:sz w:val="20"/>
                <w:szCs w:val="20"/>
              </w:rPr>
            </w:pPr>
          </w:p>
          <w:p w14:paraId="01AD0BD1" w14:textId="77777777" w:rsidR="001E5F2A" w:rsidRPr="002D68BB" w:rsidRDefault="00747094">
            <w:pPr>
              <w:widowControl w:val="0"/>
              <w:rPr>
                <w:sz w:val="20"/>
                <w:szCs w:val="20"/>
              </w:rPr>
            </w:pPr>
            <w:r w:rsidRPr="002D68BB">
              <w:rPr>
                <w:sz w:val="20"/>
                <w:szCs w:val="20"/>
              </w:rPr>
              <w:t>Persona complacida comprando a través de un dispositivo desde su casa</w:t>
            </w:r>
          </w:p>
          <w:p w14:paraId="66AB0646" w14:textId="77777777" w:rsidR="001E5F2A" w:rsidRPr="002D68BB" w:rsidRDefault="001E5F2A">
            <w:pPr>
              <w:widowControl w:val="0"/>
              <w:rPr>
                <w:sz w:val="20"/>
                <w:szCs w:val="20"/>
              </w:rPr>
            </w:pPr>
          </w:p>
          <w:p w14:paraId="4A1C91DC"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632202_CF1_i005</w:t>
            </w:r>
            <w:proofErr w:type="spellEnd"/>
          </w:p>
          <w:p w14:paraId="45147B04" w14:textId="77777777" w:rsidR="001E5F2A" w:rsidRPr="002D68BB" w:rsidRDefault="00D53537">
            <w:pPr>
              <w:spacing w:line="240" w:lineRule="auto"/>
              <w:rPr>
                <w:rFonts w:eastAsia="Times New Roman"/>
                <w:sz w:val="20"/>
                <w:szCs w:val="20"/>
              </w:rPr>
            </w:pPr>
            <w:hyperlink r:id="rId23">
              <w:r w:rsidR="00747094" w:rsidRPr="002D68BB">
                <w:rPr>
                  <w:rFonts w:eastAsia="Times New Roman"/>
                  <w:color w:val="0000FF"/>
                  <w:sz w:val="20"/>
                  <w:szCs w:val="20"/>
                  <w:u w:val="single"/>
                </w:rPr>
                <w:t>https://media.istockphoto.com/photos/beautiful-smiling-young-asian-woman-grocery-shopping-online-with-app-picture-id1272443174?k=20&amp;m=1272443174&amp;s=612x612&amp;w=0&amp;h=vrouwVuiSVEAXxutYnWxLA5OF_5MeSZT4lTuGB9DEX4</w:t>
              </w:r>
            </w:hyperlink>
            <w:r w:rsidR="00747094" w:rsidRPr="002D68BB">
              <w:rPr>
                <w:rFonts w:eastAsia="Times New Roman"/>
                <w:sz w:val="20"/>
                <w:szCs w:val="20"/>
              </w:rPr>
              <w:t>=</w:t>
            </w:r>
          </w:p>
          <w:p w14:paraId="3DC016FA" w14:textId="77777777" w:rsidR="001E5F2A" w:rsidRPr="002D68BB" w:rsidRDefault="001E5F2A">
            <w:pPr>
              <w:widowControl w:val="0"/>
              <w:rPr>
                <w:sz w:val="20"/>
                <w:szCs w:val="20"/>
              </w:rPr>
            </w:pPr>
          </w:p>
          <w:p w14:paraId="0D3E5C73" w14:textId="77777777" w:rsidR="001E5F2A" w:rsidRPr="002D68BB" w:rsidRDefault="00747094">
            <w:pPr>
              <w:widowControl w:val="0"/>
              <w:rPr>
                <w:b/>
                <w:sz w:val="20"/>
                <w:szCs w:val="20"/>
              </w:rPr>
            </w:pPr>
            <w:r w:rsidRPr="002D68BB">
              <w:rPr>
                <w:b/>
                <w:sz w:val="20"/>
                <w:szCs w:val="20"/>
              </w:rPr>
              <w:t>Compras en línea</w:t>
            </w:r>
          </w:p>
          <w:p w14:paraId="2C6D6346" w14:textId="77777777" w:rsidR="001E5F2A" w:rsidRPr="002D68BB" w:rsidRDefault="00B320BE">
            <w:pPr>
              <w:widowControl w:val="0"/>
              <w:rPr>
                <w:sz w:val="20"/>
                <w:szCs w:val="20"/>
              </w:rPr>
            </w:pPr>
            <w:r>
              <w:rPr>
                <w:noProof/>
                <w:sz w:val="20"/>
                <w:szCs w:val="20"/>
              </w:rPr>
              <w:lastRenderedPageBreak/>
              <w:pict w14:anchorId="40E50AD9">
                <v:shape id="Imagen 133" o:spid="_x0000_i1078" type="#_x0000_t75" alt="pantalla del teléfono que toca a mano para elegir alimentos - tecnologia para comprar alimentos fotografías e imágenes de stock" style="width:211.4pt;height:147.85pt;visibility:visible;mso-width-percent:0;mso-height-percent:0;mso-width-percent:0;mso-height-percent:0">
                  <v:imagedata r:id="rId24" o:title="pantalla del teléfono que toca a mano para elegir alimentos - tecnologia para comprar alimentos fotografías e imágenes de stock"/>
                </v:shape>
              </w:pict>
            </w:r>
          </w:p>
          <w:p w14:paraId="7B863072" w14:textId="77777777" w:rsidR="001E5F2A" w:rsidRPr="002D68BB" w:rsidRDefault="001E5F2A">
            <w:pPr>
              <w:widowControl w:val="0"/>
              <w:rPr>
                <w:sz w:val="20"/>
                <w:szCs w:val="20"/>
              </w:rPr>
            </w:pPr>
          </w:p>
          <w:p w14:paraId="65FD7235" w14:textId="77777777" w:rsidR="001E5F2A" w:rsidRPr="002D68BB" w:rsidRDefault="00747094">
            <w:pPr>
              <w:widowControl w:val="0"/>
              <w:rPr>
                <w:sz w:val="20"/>
                <w:szCs w:val="20"/>
              </w:rPr>
            </w:pPr>
            <w:r w:rsidRPr="002D68BB">
              <w:rPr>
                <w:sz w:val="20"/>
                <w:szCs w:val="20"/>
              </w:rPr>
              <w:t>Persona realizando una compra desde un celular</w:t>
            </w:r>
          </w:p>
          <w:p w14:paraId="47135191" w14:textId="77777777" w:rsidR="001E5F2A" w:rsidRPr="002D68BB" w:rsidRDefault="001E5F2A">
            <w:pPr>
              <w:widowControl w:val="0"/>
              <w:rPr>
                <w:sz w:val="20"/>
                <w:szCs w:val="20"/>
              </w:rPr>
            </w:pPr>
          </w:p>
          <w:p w14:paraId="4B2CFA3F"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632202_CF1_i006</w:t>
            </w:r>
            <w:proofErr w:type="spellEnd"/>
          </w:p>
          <w:p w14:paraId="1789232C" w14:textId="77777777" w:rsidR="001E5F2A" w:rsidRPr="002D68BB" w:rsidRDefault="00D53537">
            <w:pPr>
              <w:spacing w:line="240" w:lineRule="auto"/>
              <w:rPr>
                <w:rFonts w:eastAsia="Times New Roman"/>
                <w:sz w:val="20"/>
                <w:szCs w:val="20"/>
              </w:rPr>
            </w:pPr>
            <w:hyperlink r:id="rId25">
              <w:r w:rsidR="00747094" w:rsidRPr="002D68BB">
                <w:rPr>
                  <w:rFonts w:eastAsia="Times New Roman"/>
                  <w:color w:val="0000FF"/>
                  <w:sz w:val="20"/>
                  <w:szCs w:val="20"/>
                  <w:u w:val="single"/>
                </w:rPr>
                <w:t>https://media.istockphoto.com/photos/hand-touching-phone-screen-for-choosing-food-picture-id1160967822?k=20&amp;m=1160967822&amp;s=612x612&amp;w=0&amp;h=JSW2C6damb38xi9MbrcYIqYh3xJf0sLf_9CYqdreI7Y</w:t>
              </w:r>
            </w:hyperlink>
            <w:r w:rsidR="00747094" w:rsidRPr="002D68BB">
              <w:rPr>
                <w:rFonts w:eastAsia="Times New Roman"/>
                <w:sz w:val="20"/>
                <w:szCs w:val="20"/>
              </w:rPr>
              <w:t xml:space="preserve">= </w:t>
            </w:r>
          </w:p>
          <w:p w14:paraId="03171220" w14:textId="77777777" w:rsidR="001E5F2A" w:rsidRPr="002D68BB" w:rsidRDefault="001E5F2A">
            <w:pPr>
              <w:spacing w:line="240" w:lineRule="auto"/>
              <w:rPr>
                <w:rFonts w:eastAsia="Times New Roman"/>
                <w:sz w:val="20"/>
                <w:szCs w:val="20"/>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EFF83" w14:textId="77777777" w:rsidR="001E5F2A" w:rsidRPr="002D68BB" w:rsidRDefault="00747094">
            <w:pPr>
              <w:spacing w:line="240" w:lineRule="auto"/>
              <w:rPr>
                <w:rFonts w:eastAsia="Times New Roman"/>
                <w:sz w:val="20"/>
                <w:szCs w:val="20"/>
              </w:rPr>
            </w:pPr>
            <w:r w:rsidRPr="002D68BB">
              <w:rPr>
                <w:sz w:val="20"/>
                <w:szCs w:val="20"/>
              </w:rPr>
              <w:lastRenderedPageBreak/>
              <w:t>Puede tener una música de fondo, la que consideren que no  interfiera</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D0CAC" w14:textId="77777777" w:rsidR="001E5F2A" w:rsidRPr="002D68BB" w:rsidRDefault="00747094">
            <w:pPr>
              <w:spacing w:line="240" w:lineRule="auto"/>
              <w:rPr>
                <w:sz w:val="20"/>
                <w:szCs w:val="20"/>
              </w:rPr>
            </w:pPr>
            <w:r w:rsidRPr="002D68BB">
              <w:rPr>
                <w:sz w:val="20"/>
                <w:szCs w:val="20"/>
              </w:rPr>
              <w:t xml:space="preserve">El desarrollo tecnológico en el mundo ha permitido la aplicación de mejoras a los procesos y prácticas operativas, que facilitan las actividades económicas a las que se dedican los individuos en cualquiera de los sectores productivos, lo que implica que el sector de los alimentos y bebidas no quede por fuera de la aplicación de estos </w:t>
            </w:r>
            <w:r w:rsidRPr="002D68BB">
              <w:rPr>
                <w:b/>
                <w:sz w:val="20"/>
                <w:szCs w:val="20"/>
              </w:rPr>
              <w:t>desarrollos tecnológicos</w:t>
            </w:r>
            <w:r w:rsidRPr="002D68BB">
              <w:rPr>
                <w:sz w:val="20"/>
                <w:szCs w:val="20"/>
              </w:rPr>
              <w:t xml:space="preserve"> y los beneficios derivados a las industrias del sector. </w:t>
            </w:r>
          </w:p>
          <w:p w14:paraId="201C094A" w14:textId="77777777" w:rsidR="001E5F2A" w:rsidRPr="002D68BB" w:rsidRDefault="001E5F2A">
            <w:pPr>
              <w:spacing w:line="240" w:lineRule="auto"/>
              <w:rPr>
                <w:sz w:val="20"/>
                <w:szCs w:val="20"/>
              </w:rPr>
            </w:pPr>
          </w:p>
          <w:p w14:paraId="6E9D1773" w14:textId="77777777" w:rsidR="001E5F2A" w:rsidRPr="002D68BB" w:rsidRDefault="00747094">
            <w:pPr>
              <w:spacing w:line="240" w:lineRule="auto"/>
              <w:rPr>
                <w:sz w:val="20"/>
                <w:szCs w:val="20"/>
              </w:rPr>
            </w:pPr>
            <w:r w:rsidRPr="002D68BB">
              <w:rPr>
                <w:sz w:val="20"/>
                <w:szCs w:val="20"/>
              </w:rPr>
              <w:t xml:space="preserve">Comercialmente para las empresas esto implica un conjunto de </w:t>
            </w:r>
            <w:r w:rsidRPr="002D68BB">
              <w:rPr>
                <w:b/>
                <w:sz w:val="20"/>
                <w:szCs w:val="20"/>
              </w:rPr>
              <w:t>nuevas alternativas</w:t>
            </w:r>
            <w:r w:rsidRPr="002D68BB">
              <w:rPr>
                <w:sz w:val="20"/>
                <w:szCs w:val="20"/>
              </w:rPr>
              <w:t xml:space="preserve"> adicionales </w:t>
            </w:r>
            <w:r w:rsidRPr="002D68BB">
              <w:rPr>
                <w:b/>
                <w:sz w:val="20"/>
                <w:szCs w:val="20"/>
              </w:rPr>
              <w:t>de interacción y comunicación con los proveedores</w:t>
            </w:r>
            <w:r w:rsidRPr="002D68BB">
              <w:rPr>
                <w:sz w:val="20"/>
                <w:szCs w:val="20"/>
              </w:rPr>
              <w:t xml:space="preserve">, por supuesto con los </w:t>
            </w:r>
            <w:r w:rsidRPr="002D68BB">
              <w:rPr>
                <w:b/>
                <w:sz w:val="20"/>
                <w:szCs w:val="20"/>
              </w:rPr>
              <w:t>clientes y consumidores finales</w:t>
            </w:r>
            <w:r w:rsidRPr="002D68BB">
              <w:rPr>
                <w:sz w:val="20"/>
                <w:szCs w:val="20"/>
              </w:rPr>
              <w:t xml:space="preserve">, lo que significa </w:t>
            </w:r>
            <w:r w:rsidRPr="002D68BB">
              <w:rPr>
                <w:b/>
                <w:sz w:val="20"/>
                <w:szCs w:val="20"/>
              </w:rPr>
              <w:t>nuevas oportunidades de vinculación de clientes y productos</w:t>
            </w:r>
            <w:r w:rsidRPr="002D68BB">
              <w:rPr>
                <w:sz w:val="20"/>
                <w:szCs w:val="20"/>
              </w:rPr>
              <w:t xml:space="preserve"> en lo que se denominan nuevos canales. </w:t>
            </w:r>
          </w:p>
          <w:p w14:paraId="1B998021" w14:textId="77777777" w:rsidR="001E5F2A" w:rsidRPr="002D68BB" w:rsidRDefault="001E5F2A">
            <w:pPr>
              <w:spacing w:line="240" w:lineRule="auto"/>
              <w:rPr>
                <w:sz w:val="20"/>
                <w:szCs w:val="20"/>
              </w:rPr>
            </w:pPr>
          </w:p>
          <w:p w14:paraId="6AD53473" w14:textId="77777777" w:rsidR="001E5F2A" w:rsidRPr="002D68BB" w:rsidRDefault="001E5F2A">
            <w:pPr>
              <w:spacing w:line="240" w:lineRule="auto"/>
              <w:rPr>
                <w:sz w:val="20"/>
                <w:szCs w:val="20"/>
              </w:rPr>
            </w:pP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9FE0A" w14:textId="77777777" w:rsidR="001E5F2A" w:rsidRPr="002D68BB" w:rsidRDefault="00747094">
            <w:pPr>
              <w:spacing w:line="240" w:lineRule="auto"/>
              <w:rPr>
                <w:sz w:val="20"/>
                <w:szCs w:val="20"/>
              </w:rPr>
            </w:pPr>
            <w:r w:rsidRPr="002D68BB">
              <w:rPr>
                <w:sz w:val="20"/>
                <w:szCs w:val="20"/>
              </w:rPr>
              <w:t>Desarrollos tecnológicos</w:t>
            </w:r>
          </w:p>
          <w:p w14:paraId="01A38C98" w14:textId="77777777" w:rsidR="001E5F2A" w:rsidRPr="002D68BB" w:rsidRDefault="001E5F2A">
            <w:pPr>
              <w:spacing w:line="240" w:lineRule="auto"/>
              <w:rPr>
                <w:sz w:val="20"/>
                <w:szCs w:val="20"/>
              </w:rPr>
            </w:pPr>
          </w:p>
          <w:p w14:paraId="7A555737" w14:textId="77777777" w:rsidR="001E5F2A" w:rsidRPr="002D68BB" w:rsidRDefault="001E5F2A">
            <w:pPr>
              <w:spacing w:line="240" w:lineRule="auto"/>
              <w:rPr>
                <w:sz w:val="20"/>
                <w:szCs w:val="20"/>
              </w:rPr>
            </w:pPr>
          </w:p>
          <w:p w14:paraId="36FFDB6F" w14:textId="77777777" w:rsidR="001E5F2A" w:rsidRPr="002D68BB" w:rsidRDefault="001E5F2A">
            <w:pPr>
              <w:spacing w:line="240" w:lineRule="auto"/>
              <w:rPr>
                <w:sz w:val="20"/>
                <w:szCs w:val="20"/>
              </w:rPr>
            </w:pPr>
          </w:p>
          <w:p w14:paraId="1091F97C" w14:textId="77777777" w:rsidR="001E5F2A" w:rsidRPr="002D68BB" w:rsidRDefault="001E5F2A">
            <w:pPr>
              <w:spacing w:line="240" w:lineRule="auto"/>
              <w:rPr>
                <w:sz w:val="20"/>
                <w:szCs w:val="20"/>
              </w:rPr>
            </w:pPr>
          </w:p>
          <w:p w14:paraId="4B1CBA73" w14:textId="77777777" w:rsidR="001E5F2A" w:rsidRPr="002D68BB" w:rsidRDefault="00747094">
            <w:pPr>
              <w:spacing w:line="240" w:lineRule="auto"/>
              <w:rPr>
                <w:sz w:val="20"/>
                <w:szCs w:val="20"/>
              </w:rPr>
            </w:pPr>
            <w:r w:rsidRPr="002D68BB">
              <w:rPr>
                <w:sz w:val="20"/>
                <w:szCs w:val="20"/>
              </w:rPr>
              <w:t>Nuevas alternativas de interacción y comunicación con proveedores, clientes y consumidores finales</w:t>
            </w:r>
          </w:p>
          <w:p w14:paraId="2829B4A8" w14:textId="77777777" w:rsidR="001E5F2A" w:rsidRPr="002D68BB" w:rsidRDefault="001E5F2A">
            <w:pPr>
              <w:spacing w:line="240" w:lineRule="auto"/>
              <w:rPr>
                <w:sz w:val="20"/>
                <w:szCs w:val="20"/>
              </w:rPr>
            </w:pPr>
          </w:p>
          <w:p w14:paraId="63045391" w14:textId="77777777" w:rsidR="001E5F2A" w:rsidRPr="002D68BB" w:rsidRDefault="001E5F2A">
            <w:pPr>
              <w:spacing w:line="240" w:lineRule="auto"/>
              <w:rPr>
                <w:sz w:val="20"/>
                <w:szCs w:val="20"/>
              </w:rPr>
            </w:pPr>
          </w:p>
          <w:p w14:paraId="3806C6E8" w14:textId="77777777" w:rsidR="001E5F2A" w:rsidRPr="002D68BB" w:rsidRDefault="001E5F2A">
            <w:pPr>
              <w:spacing w:line="240" w:lineRule="auto"/>
              <w:rPr>
                <w:sz w:val="20"/>
                <w:szCs w:val="20"/>
              </w:rPr>
            </w:pPr>
          </w:p>
          <w:p w14:paraId="770974F7" w14:textId="77777777" w:rsidR="001E5F2A" w:rsidRPr="002D68BB" w:rsidRDefault="00747094">
            <w:pPr>
              <w:spacing w:line="240" w:lineRule="auto"/>
              <w:rPr>
                <w:sz w:val="20"/>
                <w:szCs w:val="20"/>
              </w:rPr>
            </w:pPr>
            <w:r w:rsidRPr="002D68BB">
              <w:rPr>
                <w:sz w:val="20"/>
                <w:szCs w:val="20"/>
              </w:rPr>
              <w:t>Nuevas oportunidades de vinculación de clientes y productos</w:t>
            </w:r>
          </w:p>
        </w:tc>
      </w:tr>
      <w:tr w:rsidR="001E5F2A" w:rsidRPr="002D68BB" w14:paraId="15C07770" w14:textId="77777777">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9A412" w14:textId="77777777" w:rsidR="001E5F2A" w:rsidRPr="002D68BB" w:rsidRDefault="00747094">
            <w:pPr>
              <w:spacing w:line="240" w:lineRule="auto"/>
              <w:rPr>
                <w:rFonts w:eastAsia="Times New Roman"/>
                <w:sz w:val="20"/>
                <w:szCs w:val="20"/>
              </w:rPr>
            </w:pPr>
            <w:r w:rsidRPr="002D68BB">
              <w:rPr>
                <w:b/>
                <w:sz w:val="20"/>
                <w:szCs w:val="20"/>
              </w:rPr>
              <w:lastRenderedPageBreak/>
              <w:t>3</w:t>
            </w:r>
          </w:p>
        </w:tc>
        <w:tc>
          <w:tcPr>
            <w:tcW w:w="4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8416D" w14:textId="77777777" w:rsidR="001E5F2A" w:rsidRPr="002D68BB" w:rsidRDefault="00747094">
            <w:pPr>
              <w:widowControl w:val="0"/>
              <w:rPr>
                <w:sz w:val="20"/>
                <w:szCs w:val="20"/>
              </w:rPr>
            </w:pPr>
            <w:r w:rsidRPr="002D68BB">
              <w:rPr>
                <w:sz w:val="20"/>
                <w:szCs w:val="20"/>
              </w:rPr>
              <w:t>Complementa a la anterior escena, unificando en grupo los diferentes medios de compra</w:t>
            </w:r>
          </w:p>
          <w:p w14:paraId="1002A1E1" w14:textId="77777777" w:rsidR="001E5F2A" w:rsidRPr="002D68BB" w:rsidRDefault="001E5F2A">
            <w:pPr>
              <w:widowControl w:val="0"/>
              <w:rPr>
                <w:sz w:val="20"/>
                <w:szCs w:val="20"/>
              </w:rPr>
            </w:pPr>
          </w:p>
          <w:p w14:paraId="5008FFD1" w14:textId="77777777" w:rsidR="001E5F2A" w:rsidRPr="002D68BB" w:rsidRDefault="00747094">
            <w:pPr>
              <w:widowControl w:val="0"/>
              <w:rPr>
                <w:sz w:val="20"/>
                <w:szCs w:val="20"/>
              </w:rPr>
            </w:pPr>
            <w:r w:rsidRPr="002D68BB">
              <w:rPr>
                <w:b/>
                <w:sz w:val="20"/>
                <w:szCs w:val="20"/>
              </w:rPr>
              <w:t>Alternativas de compra</w:t>
            </w:r>
            <w:r w:rsidR="00B320BE">
              <w:rPr>
                <w:noProof/>
                <w:sz w:val="20"/>
                <w:szCs w:val="20"/>
              </w:rPr>
              <w:lastRenderedPageBreak/>
              <w:pict w14:anchorId="0638526D">
                <v:shape id="Imagen 134" o:spid="_x0000_i1077" type="#_x0000_t75" alt="ilustraciones, imágenes clip art, dibujos animados e iconos de stock de omni, multi canal, marketing digital, e-commerce, tecnología diagrama - ilustración - multicanal" style="width:118.7pt;height:118.7pt;visibility:visible;mso-width-percent:0;mso-height-percent:0;mso-width-percent:0;mso-height-percent:0">
                  <v:imagedata r:id="rId26" o:title="ilustraciones, imágenes clip art, dibujos animados e iconos de stock de omni, multi canal, marketing digital, e-commerce, tecnología diagrama - ilustración - multicanal"/>
                </v:shape>
              </w:pict>
            </w:r>
          </w:p>
          <w:p w14:paraId="044ACEEB" w14:textId="77777777" w:rsidR="001E5F2A" w:rsidRPr="002D68BB" w:rsidRDefault="001E5F2A">
            <w:pPr>
              <w:widowControl w:val="0"/>
              <w:rPr>
                <w:sz w:val="20"/>
                <w:szCs w:val="20"/>
              </w:rPr>
            </w:pPr>
          </w:p>
          <w:p w14:paraId="44F0C69E" w14:textId="77777777" w:rsidR="001E5F2A" w:rsidRPr="002D68BB" w:rsidRDefault="00747094">
            <w:pPr>
              <w:widowControl w:val="0"/>
              <w:rPr>
                <w:sz w:val="20"/>
                <w:szCs w:val="20"/>
              </w:rPr>
            </w:pPr>
            <w:r w:rsidRPr="002D68BB">
              <w:rPr>
                <w:sz w:val="20"/>
                <w:szCs w:val="20"/>
              </w:rPr>
              <w:t>Imagen con diferentes medios para realizar compras, celular, internet..</w:t>
            </w:r>
          </w:p>
          <w:p w14:paraId="64006C8B" w14:textId="77777777" w:rsidR="001E5F2A" w:rsidRPr="002D68BB" w:rsidRDefault="001E5F2A">
            <w:pPr>
              <w:widowControl w:val="0"/>
              <w:rPr>
                <w:b/>
                <w:sz w:val="20"/>
                <w:szCs w:val="20"/>
              </w:rPr>
            </w:pPr>
          </w:p>
          <w:p w14:paraId="7F5105D5"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632202_CF1_i007</w:t>
            </w:r>
            <w:proofErr w:type="spellEnd"/>
          </w:p>
          <w:p w14:paraId="6259A773" w14:textId="77777777" w:rsidR="001E5F2A" w:rsidRPr="002D68BB" w:rsidRDefault="00D53537">
            <w:pPr>
              <w:spacing w:line="240" w:lineRule="auto"/>
              <w:rPr>
                <w:rFonts w:eastAsia="Times New Roman"/>
                <w:sz w:val="20"/>
                <w:szCs w:val="20"/>
              </w:rPr>
            </w:pPr>
            <w:hyperlink r:id="rId27">
              <w:r w:rsidR="00747094" w:rsidRPr="002D68BB">
                <w:rPr>
                  <w:rFonts w:eastAsia="Times New Roman"/>
                  <w:color w:val="0000FF"/>
                  <w:sz w:val="20"/>
                  <w:szCs w:val="20"/>
                  <w:u w:val="single"/>
                </w:rPr>
                <w:t>https://media.istockphoto.com/vectors/omni-channel-multi-channel-ecommerce-digital-marketing-technology-vector-id830356568?k=20&amp;m=830356568&amp;s=612x612&amp;w=0&amp;h=NV8o-72_AJ4jGSu1VtaZej9BZ07nX43WNn3aDB2yVdw</w:t>
              </w:r>
            </w:hyperlink>
            <w:r w:rsidR="00747094" w:rsidRPr="002D68BB">
              <w:rPr>
                <w:rFonts w:eastAsia="Times New Roman"/>
                <w:sz w:val="20"/>
                <w:szCs w:val="20"/>
              </w:rPr>
              <w:t xml:space="preserve">= </w:t>
            </w:r>
          </w:p>
          <w:p w14:paraId="2479D659" w14:textId="77777777" w:rsidR="001E5F2A" w:rsidRPr="002D68BB" w:rsidRDefault="001E5F2A">
            <w:pPr>
              <w:widowControl w:val="0"/>
              <w:rPr>
                <w:sz w:val="20"/>
                <w:szCs w:val="20"/>
              </w:rPr>
            </w:pPr>
          </w:p>
          <w:p w14:paraId="7120D990" w14:textId="77777777" w:rsidR="001E5F2A" w:rsidRPr="002D68BB" w:rsidRDefault="001E5F2A">
            <w:pPr>
              <w:spacing w:line="240" w:lineRule="auto"/>
              <w:rPr>
                <w:rFonts w:eastAsia="Times New Roman"/>
                <w:sz w:val="20"/>
                <w:szCs w:val="20"/>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76339" w14:textId="77777777" w:rsidR="001E5F2A" w:rsidRPr="002D68BB" w:rsidRDefault="00747094">
            <w:pPr>
              <w:spacing w:line="240" w:lineRule="auto"/>
              <w:rPr>
                <w:rFonts w:eastAsia="Times New Roman"/>
                <w:sz w:val="20"/>
                <w:szCs w:val="20"/>
              </w:rPr>
            </w:pPr>
            <w:r w:rsidRPr="002D68BB">
              <w:rPr>
                <w:sz w:val="20"/>
                <w:szCs w:val="20"/>
              </w:rPr>
              <w:lastRenderedPageBreak/>
              <w:t>Puede tener una música de fondo, la que consideren que no  interfiera</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64991" w14:textId="77777777" w:rsidR="001E5F2A" w:rsidRPr="002D68BB" w:rsidRDefault="00747094">
            <w:pPr>
              <w:spacing w:line="240" w:lineRule="auto"/>
              <w:rPr>
                <w:sz w:val="20"/>
                <w:szCs w:val="20"/>
              </w:rPr>
            </w:pPr>
            <w:r w:rsidRPr="002D68BB">
              <w:rPr>
                <w:sz w:val="20"/>
                <w:szCs w:val="20"/>
              </w:rPr>
              <w:t xml:space="preserve">En los mercados contemporáneos resulta de gran importancia,  para fabricantes, distribuidores y comercializadores directos, el desarrollo de estrategias, en más de un canal sobre los cuales </w:t>
            </w:r>
            <w:sdt>
              <w:sdtPr>
                <w:rPr>
                  <w:sz w:val="20"/>
                  <w:szCs w:val="20"/>
                </w:rPr>
                <w:tag w:val="goog_rdk_0"/>
                <w:id w:val="-239099962"/>
              </w:sdtPr>
              <w:sdtContent>
                <w:ins w:id="1" w:author="Windows User" w:date="2022-08-24T13:49:00Z">
                  <w:r w:rsidRPr="002D68BB">
                    <w:rPr>
                      <w:sz w:val="20"/>
                      <w:szCs w:val="20"/>
                    </w:rPr>
                    <w:t xml:space="preserve">realiza </w:t>
                  </w:r>
                </w:ins>
              </w:sdtContent>
            </w:sdt>
            <w:r w:rsidRPr="002D68BB">
              <w:rPr>
                <w:sz w:val="20"/>
                <w:szCs w:val="20"/>
              </w:rPr>
              <w:t>su actividad tradicionalmente, sino</w:t>
            </w:r>
            <w:sdt>
              <w:sdtPr>
                <w:rPr>
                  <w:sz w:val="20"/>
                  <w:szCs w:val="20"/>
                </w:rPr>
                <w:tag w:val="goog_rdk_1"/>
                <w:id w:val="-642976073"/>
              </w:sdtPr>
              <w:sdtContent>
                <w:ins w:id="2" w:author="Windows User" w:date="2022-08-24T13:49:00Z">
                  <w:r w:rsidRPr="002D68BB">
                    <w:rPr>
                      <w:sz w:val="20"/>
                      <w:szCs w:val="20"/>
                    </w:rPr>
                    <w:t xml:space="preserve"> a través de</w:t>
                  </w:r>
                </w:ins>
              </w:sdtContent>
            </w:sdt>
            <w:r w:rsidRPr="002D68BB">
              <w:rPr>
                <w:sz w:val="20"/>
                <w:szCs w:val="20"/>
              </w:rPr>
              <w:t xml:space="preserve"> un conjunto de iniciativas estratégicas </w:t>
            </w:r>
            <w:sdt>
              <w:sdtPr>
                <w:rPr>
                  <w:sz w:val="20"/>
                  <w:szCs w:val="20"/>
                </w:rPr>
                <w:tag w:val="goog_rdk_2"/>
                <w:id w:val="680557651"/>
              </w:sdtPr>
              <w:sdtContent>
                <w:ins w:id="3" w:author="Windows User" w:date="2022-08-24T13:50:00Z">
                  <w:r w:rsidRPr="002D68BB">
                    <w:rPr>
                      <w:sz w:val="20"/>
                      <w:szCs w:val="20"/>
                    </w:rPr>
                    <w:t xml:space="preserve">ofrecidas </w:t>
                  </w:r>
                </w:ins>
              </w:sdtContent>
            </w:sdt>
            <w:r w:rsidRPr="002D68BB">
              <w:rPr>
                <w:sz w:val="20"/>
                <w:szCs w:val="20"/>
              </w:rPr>
              <w:t>por la pluralidad multicanal y sus diferentes posibilidades.</w:t>
            </w:r>
          </w:p>
          <w:p w14:paraId="1930FA92" w14:textId="77777777" w:rsidR="001E5F2A" w:rsidRPr="002D68BB" w:rsidRDefault="00747094">
            <w:pPr>
              <w:spacing w:line="240" w:lineRule="auto"/>
              <w:rPr>
                <w:sz w:val="20"/>
                <w:szCs w:val="20"/>
              </w:rPr>
            </w:pPr>
            <w:r w:rsidRPr="002D68BB">
              <w:rPr>
                <w:sz w:val="20"/>
                <w:szCs w:val="20"/>
              </w:rPr>
              <w:t xml:space="preserve">Algunas estrategias están asociadas a la divulgación en diferentes sitios web o plataformas, diseño de aplicaciones para celulares, mensajes de impacto asociados al </w:t>
            </w:r>
            <w:r w:rsidRPr="002D68BB">
              <w:rPr>
                <w:sz w:val="20"/>
                <w:szCs w:val="20"/>
              </w:rPr>
              <w:lastRenderedPageBreak/>
              <w:t xml:space="preserve">producto, apoyo en redes, realizar eventos promocionales con empresas y lugares </w:t>
            </w:r>
            <w:proofErr w:type="spellStart"/>
            <w:r w:rsidRPr="002D68BB">
              <w:rPr>
                <w:sz w:val="20"/>
                <w:szCs w:val="20"/>
              </w:rPr>
              <w:t>estratégicos,incursionar</w:t>
            </w:r>
            <w:proofErr w:type="spellEnd"/>
            <w:r w:rsidRPr="002D68BB">
              <w:rPr>
                <w:sz w:val="20"/>
                <w:szCs w:val="20"/>
              </w:rPr>
              <w:t xml:space="preserve"> en el comercio electrónico, entre otros.</w:t>
            </w:r>
          </w:p>
          <w:p w14:paraId="0709840A" w14:textId="77777777" w:rsidR="001E5F2A" w:rsidRPr="002D68BB" w:rsidRDefault="00747094">
            <w:pPr>
              <w:spacing w:line="240" w:lineRule="auto"/>
              <w:rPr>
                <w:sz w:val="20"/>
                <w:szCs w:val="20"/>
              </w:rPr>
            </w:pPr>
            <w:r w:rsidRPr="002D68BB">
              <w:rPr>
                <w:sz w:val="20"/>
                <w:szCs w:val="20"/>
              </w:rPr>
              <w:t xml:space="preserve">Las estrategias tienen resultado si se cuenta con el equipo de trabajo idóneo, posea la formación, habilidades creativas y para innovar necesarias que les permitan identificar los canales más efectivos, además de diseñar propuestas estrategias de impacto. </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B34AC" w14:textId="77777777" w:rsidR="001E5F2A" w:rsidRPr="002D68BB" w:rsidRDefault="00747094">
            <w:pPr>
              <w:spacing w:line="240" w:lineRule="auto"/>
              <w:rPr>
                <w:sz w:val="20"/>
                <w:szCs w:val="20"/>
              </w:rPr>
            </w:pPr>
            <w:r w:rsidRPr="002D68BB">
              <w:rPr>
                <w:sz w:val="20"/>
                <w:szCs w:val="20"/>
              </w:rPr>
              <w:lastRenderedPageBreak/>
              <w:t>Estrategias multicanal</w:t>
            </w:r>
          </w:p>
        </w:tc>
      </w:tr>
      <w:tr w:rsidR="001E5F2A" w:rsidRPr="002D68BB" w14:paraId="743A0503" w14:textId="77777777">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2CC12" w14:textId="77777777" w:rsidR="001E5F2A" w:rsidRPr="002D68BB" w:rsidRDefault="00747094">
            <w:pPr>
              <w:spacing w:line="240" w:lineRule="auto"/>
              <w:rPr>
                <w:rFonts w:eastAsia="Times New Roman"/>
                <w:sz w:val="20"/>
                <w:szCs w:val="20"/>
              </w:rPr>
            </w:pPr>
            <w:r w:rsidRPr="002D68BB">
              <w:rPr>
                <w:b/>
                <w:sz w:val="20"/>
                <w:szCs w:val="20"/>
              </w:rPr>
              <w:t>4</w:t>
            </w:r>
          </w:p>
        </w:tc>
        <w:tc>
          <w:tcPr>
            <w:tcW w:w="4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B93D9" w14:textId="77777777" w:rsidR="001E5F2A" w:rsidRPr="002D68BB" w:rsidRDefault="00747094">
            <w:pPr>
              <w:widowControl w:val="0"/>
              <w:rPr>
                <w:sz w:val="20"/>
                <w:szCs w:val="20"/>
              </w:rPr>
            </w:pPr>
            <w:r w:rsidRPr="002D68BB">
              <w:rPr>
                <w:sz w:val="20"/>
                <w:szCs w:val="20"/>
              </w:rPr>
              <w:t>Carrusel de imágenes asociadas a diferentes canales de comunicación</w:t>
            </w:r>
          </w:p>
          <w:p w14:paraId="6773C658" w14:textId="77777777" w:rsidR="001E5F2A" w:rsidRPr="002D68BB" w:rsidRDefault="00B320BE">
            <w:pPr>
              <w:widowControl w:val="0"/>
              <w:rPr>
                <w:sz w:val="20"/>
                <w:szCs w:val="20"/>
              </w:rPr>
            </w:pPr>
            <w:r>
              <w:rPr>
                <w:noProof/>
                <w:sz w:val="20"/>
                <w:szCs w:val="20"/>
              </w:rPr>
              <w:pict w14:anchorId="710B12D4">
                <v:shape id="Imagen 136" o:spid="_x0000_i1076" type="#_x0000_t75" alt="empresario tocar la tablet y laptop, manejo de datos y redes de estructura global intercambios de conexión del cliente en el lugar de trabajo. tecnología comercial y digital marketing concepto de red. - comunicación para compras fotografías e imágenes de stock" style="width:140.95pt;height:94.2pt;visibility:visible;mso-width-percent:0;mso-height-percent:0;mso-width-percent:0;mso-height-percent:0">
                  <v:imagedata r:id="rId28" o:title="empresario tocar la tablet y laptop, manejo de datos y redes de estructura global intercambios de conexión del cliente en el lugar de trabajo"/>
                </v:shape>
              </w:pict>
            </w:r>
          </w:p>
          <w:p w14:paraId="5F8D07FE" w14:textId="77777777" w:rsidR="001E5F2A" w:rsidRPr="002D68BB" w:rsidRDefault="00747094">
            <w:pPr>
              <w:widowControl w:val="0"/>
              <w:rPr>
                <w:b/>
                <w:sz w:val="20"/>
                <w:szCs w:val="20"/>
              </w:rPr>
            </w:pPr>
            <w:r w:rsidRPr="002D68BB">
              <w:rPr>
                <w:b/>
                <w:sz w:val="20"/>
                <w:szCs w:val="20"/>
              </w:rPr>
              <w:t>Canales de comunicación</w:t>
            </w:r>
          </w:p>
          <w:p w14:paraId="407875F0" w14:textId="77777777" w:rsidR="001E5F2A" w:rsidRPr="002D68BB" w:rsidRDefault="001E5F2A">
            <w:pPr>
              <w:widowControl w:val="0"/>
              <w:rPr>
                <w:b/>
                <w:sz w:val="20"/>
                <w:szCs w:val="20"/>
              </w:rPr>
            </w:pPr>
          </w:p>
          <w:p w14:paraId="685149C8" w14:textId="77777777" w:rsidR="001E5F2A" w:rsidRPr="002D68BB" w:rsidRDefault="00747094">
            <w:pPr>
              <w:widowControl w:val="0"/>
              <w:rPr>
                <w:sz w:val="20"/>
                <w:szCs w:val="20"/>
              </w:rPr>
            </w:pPr>
            <w:r w:rsidRPr="002D68BB">
              <w:rPr>
                <w:sz w:val="20"/>
                <w:szCs w:val="20"/>
              </w:rPr>
              <w:t>Persona interactuando en línea con diferentes medios virtuales de comunicación</w:t>
            </w:r>
          </w:p>
          <w:p w14:paraId="11887672" w14:textId="77777777" w:rsidR="001E5F2A" w:rsidRPr="002D68BB" w:rsidRDefault="001E5F2A">
            <w:pPr>
              <w:widowControl w:val="0"/>
              <w:rPr>
                <w:b/>
                <w:sz w:val="20"/>
                <w:szCs w:val="20"/>
              </w:rPr>
            </w:pPr>
          </w:p>
          <w:p w14:paraId="3B349F66"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632202_CF1_i008</w:t>
            </w:r>
            <w:proofErr w:type="spellEnd"/>
          </w:p>
          <w:p w14:paraId="6CD3D76E" w14:textId="77777777" w:rsidR="001E5F2A" w:rsidRPr="002D68BB" w:rsidRDefault="00D53537">
            <w:pPr>
              <w:widowControl w:val="0"/>
              <w:rPr>
                <w:sz w:val="20"/>
                <w:szCs w:val="20"/>
              </w:rPr>
            </w:pPr>
            <w:hyperlink r:id="rId29">
              <w:r w:rsidR="00747094" w:rsidRPr="002D68BB">
                <w:rPr>
                  <w:color w:val="0000FF"/>
                  <w:sz w:val="20"/>
                  <w:szCs w:val="20"/>
                  <w:u w:val="single"/>
                </w:rPr>
                <w:t>https://media.istockphoto.com/photos/businessman-touching-tablet-and-laptop-managing-global-structure-and-picture-id1051669866?k=20&amp;m=1051669866&amp;s=612x612&amp;w=0&amp;h=CqOfPDxDMqkxVPLrMzuKHnfsG8gs9UdV1UCiFAZah-U</w:t>
              </w:r>
            </w:hyperlink>
            <w:r w:rsidR="00747094" w:rsidRPr="002D68BB">
              <w:rPr>
                <w:sz w:val="20"/>
                <w:szCs w:val="20"/>
              </w:rPr>
              <w:t xml:space="preserve">= </w:t>
            </w:r>
          </w:p>
          <w:p w14:paraId="15FC8CD3" w14:textId="77777777" w:rsidR="001E5F2A" w:rsidRPr="002D68BB" w:rsidRDefault="001E5F2A">
            <w:pPr>
              <w:spacing w:line="240" w:lineRule="auto"/>
              <w:rPr>
                <w:rFonts w:eastAsia="Times New Roman"/>
                <w:sz w:val="20"/>
                <w:szCs w:val="20"/>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349DB" w14:textId="77777777" w:rsidR="001E5F2A" w:rsidRPr="002D68BB" w:rsidRDefault="00747094">
            <w:pPr>
              <w:spacing w:line="240" w:lineRule="auto"/>
              <w:rPr>
                <w:rFonts w:eastAsia="Times New Roman"/>
                <w:sz w:val="20"/>
                <w:szCs w:val="20"/>
              </w:rPr>
            </w:pPr>
            <w:r w:rsidRPr="002D68BB">
              <w:rPr>
                <w:sz w:val="20"/>
                <w:szCs w:val="20"/>
              </w:rPr>
              <w:lastRenderedPageBreak/>
              <w:t>Puede tener una música de fondo, la que consideren que no  interfiera</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509CF" w14:textId="77777777" w:rsidR="001E5F2A" w:rsidRPr="002D68BB" w:rsidRDefault="00747094">
            <w:pPr>
              <w:spacing w:line="240" w:lineRule="auto"/>
              <w:jc w:val="both"/>
              <w:rPr>
                <w:sz w:val="20"/>
                <w:szCs w:val="20"/>
              </w:rPr>
            </w:pPr>
            <w:r w:rsidRPr="002D68BB">
              <w:rPr>
                <w:sz w:val="20"/>
                <w:szCs w:val="20"/>
              </w:rPr>
              <w:t xml:space="preserve">Son necesarias las estrategias porque los clientes y consumidores buscan  acceder e interactuar de diversas formas con los productos, marcas y establecimientos, por ello también la respuesta de las empresas es ofrecer </w:t>
            </w:r>
            <w:r w:rsidRPr="002D68BB">
              <w:rPr>
                <w:b/>
                <w:sz w:val="20"/>
                <w:szCs w:val="20"/>
              </w:rPr>
              <w:t>múltiples alternativas de canales de comunicación</w:t>
            </w:r>
            <w:r w:rsidRPr="002D68BB">
              <w:rPr>
                <w:sz w:val="20"/>
                <w:szCs w:val="20"/>
              </w:rPr>
              <w:t xml:space="preserve"> y </w:t>
            </w:r>
            <w:r w:rsidRPr="002D68BB">
              <w:rPr>
                <w:b/>
                <w:sz w:val="20"/>
                <w:szCs w:val="20"/>
              </w:rPr>
              <w:t>opciones para la distribución, compra y adquisición de los bienes y servicios ofertados</w:t>
            </w:r>
            <w:r w:rsidRPr="002D68BB">
              <w:rPr>
                <w:sz w:val="20"/>
                <w:szCs w:val="20"/>
              </w:rPr>
              <w:t xml:space="preserve">, lo cual complementa su presencia y consolidación de imagen y marca, logrando un mejor nivel de posicionamiento, </w:t>
            </w:r>
            <w:r w:rsidRPr="002D68BB">
              <w:rPr>
                <w:b/>
                <w:sz w:val="20"/>
                <w:szCs w:val="20"/>
              </w:rPr>
              <w:t xml:space="preserve">desarrollando nuevas </w:t>
            </w:r>
            <w:r w:rsidRPr="002D68BB">
              <w:rPr>
                <w:b/>
                <w:sz w:val="20"/>
                <w:szCs w:val="20"/>
              </w:rPr>
              <w:lastRenderedPageBreak/>
              <w:t>ventajas competitivas</w:t>
            </w:r>
            <w:r w:rsidRPr="002D68BB">
              <w:rPr>
                <w:sz w:val="20"/>
                <w:szCs w:val="20"/>
              </w:rPr>
              <w:t>, capacidades de venta fuera de los contextos territoriales que atiende desde los canales tradicionales.</w:t>
            </w:r>
          </w:p>
          <w:p w14:paraId="50F62D54" w14:textId="77777777" w:rsidR="001E5F2A" w:rsidRPr="002D68BB" w:rsidRDefault="001E5F2A">
            <w:pPr>
              <w:spacing w:line="240" w:lineRule="auto"/>
              <w:jc w:val="both"/>
              <w:rPr>
                <w:sz w:val="20"/>
                <w:szCs w:val="20"/>
              </w:rPr>
            </w:pPr>
          </w:p>
          <w:p w14:paraId="0F35D546" w14:textId="77777777" w:rsidR="001E5F2A" w:rsidRPr="002D68BB" w:rsidRDefault="00747094">
            <w:pPr>
              <w:spacing w:line="240" w:lineRule="auto"/>
              <w:jc w:val="both"/>
              <w:rPr>
                <w:sz w:val="20"/>
                <w:szCs w:val="20"/>
              </w:rPr>
            </w:pPr>
            <w:r w:rsidRPr="002D68BB">
              <w:rPr>
                <w:sz w:val="20"/>
                <w:szCs w:val="20"/>
              </w:rPr>
              <w:t>Una empresa competitiva además de buscar diferentes alternativas para llegar al cliente, debe garantizar la calidad.</w:t>
            </w:r>
          </w:p>
          <w:p w14:paraId="1F43852C" w14:textId="77777777" w:rsidR="001E5F2A" w:rsidRPr="002D68BB" w:rsidRDefault="001E5F2A">
            <w:pPr>
              <w:spacing w:line="240" w:lineRule="auto"/>
              <w:jc w:val="both"/>
              <w:rPr>
                <w:sz w:val="20"/>
                <w:szCs w:val="20"/>
              </w:rPr>
            </w:pPr>
          </w:p>
          <w:p w14:paraId="7C5898EF" w14:textId="77777777" w:rsidR="001E5F2A" w:rsidRPr="002D68BB" w:rsidRDefault="001E5F2A">
            <w:pPr>
              <w:spacing w:line="240" w:lineRule="auto"/>
              <w:jc w:val="both"/>
              <w:rPr>
                <w:sz w:val="20"/>
                <w:szCs w:val="20"/>
              </w:rPr>
            </w:pP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0129D" w14:textId="77777777" w:rsidR="001E5F2A" w:rsidRPr="002D68BB" w:rsidRDefault="00747094">
            <w:pPr>
              <w:spacing w:line="240" w:lineRule="auto"/>
              <w:jc w:val="both"/>
              <w:rPr>
                <w:sz w:val="20"/>
                <w:szCs w:val="20"/>
              </w:rPr>
            </w:pPr>
            <w:r w:rsidRPr="002D68BB">
              <w:rPr>
                <w:sz w:val="20"/>
                <w:szCs w:val="20"/>
              </w:rPr>
              <w:lastRenderedPageBreak/>
              <w:t xml:space="preserve">Múltiples alternativas de canales de comunicación </w:t>
            </w:r>
          </w:p>
          <w:p w14:paraId="2E0712BD" w14:textId="77777777" w:rsidR="001E5F2A" w:rsidRPr="002D68BB" w:rsidRDefault="001E5F2A">
            <w:pPr>
              <w:spacing w:line="240" w:lineRule="auto"/>
              <w:jc w:val="both"/>
              <w:rPr>
                <w:sz w:val="20"/>
                <w:szCs w:val="20"/>
              </w:rPr>
            </w:pPr>
          </w:p>
          <w:p w14:paraId="6066A052" w14:textId="77777777" w:rsidR="001E5F2A" w:rsidRPr="002D68BB" w:rsidRDefault="001E5F2A">
            <w:pPr>
              <w:spacing w:line="240" w:lineRule="auto"/>
              <w:jc w:val="both"/>
              <w:rPr>
                <w:sz w:val="20"/>
                <w:szCs w:val="20"/>
              </w:rPr>
            </w:pPr>
          </w:p>
          <w:p w14:paraId="5C214473" w14:textId="77777777" w:rsidR="001E5F2A" w:rsidRPr="002D68BB" w:rsidRDefault="00747094">
            <w:pPr>
              <w:spacing w:line="240" w:lineRule="auto"/>
              <w:jc w:val="both"/>
              <w:rPr>
                <w:sz w:val="20"/>
                <w:szCs w:val="20"/>
              </w:rPr>
            </w:pPr>
            <w:r w:rsidRPr="002D68BB">
              <w:rPr>
                <w:sz w:val="20"/>
                <w:szCs w:val="20"/>
              </w:rPr>
              <w:t>Opciones para la distribución, compra y adquisición de bienes y servicios</w:t>
            </w:r>
          </w:p>
          <w:p w14:paraId="034BE7BE" w14:textId="77777777" w:rsidR="001E5F2A" w:rsidRPr="002D68BB" w:rsidRDefault="001E5F2A">
            <w:pPr>
              <w:spacing w:line="240" w:lineRule="auto"/>
              <w:jc w:val="both"/>
              <w:rPr>
                <w:sz w:val="20"/>
                <w:szCs w:val="20"/>
              </w:rPr>
            </w:pPr>
          </w:p>
          <w:p w14:paraId="12061016" w14:textId="77777777" w:rsidR="001E5F2A" w:rsidRPr="002D68BB" w:rsidRDefault="001E5F2A">
            <w:pPr>
              <w:spacing w:line="240" w:lineRule="auto"/>
              <w:jc w:val="both"/>
              <w:rPr>
                <w:sz w:val="20"/>
                <w:szCs w:val="20"/>
              </w:rPr>
            </w:pPr>
          </w:p>
          <w:p w14:paraId="0DA3C7FB" w14:textId="77777777" w:rsidR="001E5F2A" w:rsidRPr="002D68BB" w:rsidRDefault="001E5F2A">
            <w:pPr>
              <w:spacing w:line="240" w:lineRule="auto"/>
              <w:jc w:val="both"/>
              <w:rPr>
                <w:sz w:val="20"/>
                <w:szCs w:val="20"/>
              </w:rPr>
            </w:pPr>
          </w:p>
          <w:p w14:paraId="5F3BA433" w14:textId="77777777" w:rsidR="001E5F2A" w:rsidRPr="002D68BB" w:rsidRDefault="001E5F2A">
            <w:pPr>
              <w:spacing w:line="240" w:lineRule="auto"/>
              <w:jc w:val="both"/>
              <w:rPr>
                <w:sz w:val="20"/>
                <w:szCs w:val="20"/>
              </w:rPr>
            </w:pPr>
          </w:p>
          <w:p w14:paraId="0E172554" w14:textId="77777777" w:rsidR="001E5F2A" w:rsidRPr="002D68BB" w:rsidRDefault="001E5F2A">
            <w:pPr>
              <w:spacing w:line="240" w:lineRule="auto"/>
              <w:jc w:val="both"/>
              <w:rPr>
                <w:sz w:val="20"/>
                <w:szCs w:val="20"/>
              </w:rPr>
            </w:pPr>
          </w:p>
          <w:p w14:paraId="28FFB11A" w14:textId="77777777" w:rsidR="001E5F2A" w:rsidRPr="002D68BB" w:rsidRDefault="00747094">
            <w:pPr>
              <w:spacing w:line="240" w:lineRule="auto"/>
              <w:jc w:val="both"/>
              <w:rPr>
                <w:sz w:val="20"/>
                <w:szCs w:val="20"/>
              </w:rPr>
            </w:pPr>
            <w:r w:rsidRPr="002D68BB">
              <w:rPr>
                <w:sz w:val="20"/>
                <w:szCs w:val="20"/>
              </w:rPr>
              <w:t>Desarrollo de nuevas ventajas competitivas</w:t>
            </w:r>
          </w:p>
        </w:tc>
      </w:tr>
      <w:tr w:rsidR="001E5F2A" w:rsidRPr="002D68BB" w14:paraId="446B63C0" w14:textId="77777777">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F4ABC" w14:textId="77777777" w:rsidR="001E5F2A" w:rsidRPr="002D68BB" w:rsidRDefault="00747094">
            <w:pPr>
              <w:spacing w:line="240" w:lineRule="auto"/>
              <w:rPr>
                <w:rFonts w:eastAsia="Times New Roman"/>
                <w:sz w:val="20"/>
                <w:szCs w:val="20"/>
              </w:rPr>
            </w:pPr>
            <w:r w:rsidRPr="002D68BB">
              <w:rPr>
                <w:b/>
                <w:sz w:val="20"/>
                <w:szCs w:val="20"/>
              </w:rPr>
              <w:lastRenderedPageBreak/>
              <w:t>5</w:t>
            </w:r>
          </w:p>
        </w:tc>
        <w:tc>
          <w:tcPr>
            <w:tcW w:w="4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2F7DF" w14:textId="77777777" w:rsidR="001E5F2A" w:rsidRPr="002D68BB" w:rsidRDefault="001E5F2A">
            <w:pPr>
              <w:widowControl w:val="0"/>
              <w:rPr>
                <w:sz w:val="20"/>
                <w:szCs w:val="20"/>
              </w:rPr>
            </w:pPr>
          </w:p>
          <w:p w14:paraId="412BFD4E" w14:textId="77777777" w:rsidR="001E5F2A" w:rsidRPr="002D68BB" w:rsidRDefault="00747094">
            <w:pPr>
              <w:widowControl w:val="0"/>
              <w:rPr>
                <w:b/>
                <w:sz w:val="20"/>
                <w:szCs w:val="20"/>
              </w:rPr>
            </w:pPr>
            <w:r w:rsidRPr="002D68BB">
              <w:rPr>
                <w:b/>
                <w:sz w:val="20"/>
                <w:szCs w:val="20"/>
              </w:rPr>
              <w:t>Buenas prácticas</w:t>
            </w:r>
            <w:r w:rsidR="00B320BE">
              <w:rPr>
                <w:noProof/>
                <w:sz w:val="20"/>
                <w:szCs w:val="20"/>
              </w:rPr>
              <w:pict w14:anchorId="7CBAC6A6">
                <v:shape id="Imagen 137" o:spid="_x0000_i1075" type="#_x0000_t75" alt="vista de cerca de un trabajador irreconocible sosteniendo caja llena de manzanas rojas en el almacén de la fábrica de alimentos orgánicos. - almacenamiento y transporte de alimentos fotografías e imágenes de stock" style="width:189.2pt;height:126.4pt;visibility:visible;mso-width-percent:0;mso-height-percent:0;mso-width-percent:0;mso-height-percent:0">
                  <v:imagedata r:id="rId30" o:title="vista de cerca de un trabajador irreconocible sosteniendo caja llena de manzanas rojas en el almacén de la fábrica de alimentos orgánicos"/>
                </v:shape>
              </w:pict>
            </w:r>
          </w:p>
          <w:p w14:paraId="4FA16443" w14:textId="77777777" w:rsidR="001E5F2A" w:rsidRPr="002D68BB" w:rsidRDefault="00747094">
            <w:pPr>
              <w:widowControl w:val="0"/>
              <w:rPr>
                <w:sz w:val="20"/>
                <w:szCs w:val="20"/>
              </w:rPr>
            </w:pPr>
            <w:r w:rsidRPr="002D68BB">
              <w:rPr>
                <w:sz w:val="20"/>
                <w:szCs w:val="20"/>
              </w:rPr>
              <w:t>Personal de empresa comercializadora de alimentos vestida con la indumentaria de higiene y protección</w:t>
            </w:r>
          </w:p>
          <w:p w14:paraId="7D9050C0" w14:textId="77777777" w:rsidR="001E5F2A" w:rsidRPr="002D68BB" w:rsidRDefault="001E5F2A">
            <w:pPr>
              <w:widowControl w:val="0"/>
              <w:rPr>
                <w:b/>
                <w:sz w:val="20"/>
                <w:szCs w:val="20"/>
              </w:rPr>
            </w:pPr>
          </w:p>
          <w:p w14:paraId="2476E3F7"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632202_CF1_i009</w:t>
            </w:r>
            <w:proofErr w:type="spellEnd"/>
          </w:p>
          <w:p w14:paraId="00144B48" w14:textId="77777777" w:rsidR="001E5F2A" w:rsidRPr="002D68BB" w:rsidRDefault="001E5F2A">
            <w:pPr>
              <w:widowControl w:val="0"/>
              <w:rPr>
                <w:sz w:val="20"/>
                <w:szCs w:val="20"/>
              </w:rPr>
            </w:pPr>
          </w:p>
          <w:p w14:paraId="2598C6C0" w14:textId="77777777" w:rsidR="001E5F2A" w:rsidRPr="002D68BB" w:rsidRDefault="00D53537">
            <w:pPr>
              <w:widowControl w:val="0"/>
              <w:rPr>
                <w:sz w:val="20"/>
                <w:szCs w:val="20"/>
              </w:rPr>
            </w:pPr>
            <w:hyperlink r:id="rId31">
              <w:r w:rsidR="00747094" w:rsidRPr="002D68BB">
                <w:rPr>
                  <w:color w:val="0000FF"/>
                  <w:sz w:val="20"/>
                  <w:szCs w:val="20"/>
                  <w:u w:val="single"/>
                </w:rPr>
                <w:t>https://media.istockphoto.com/photos/close-up-view-of-unrecognizable-worker-holding-crate-full-of-red-in-picture-</w:t>
              </w:r>
              <w:r w:rsidR="00747094" w:rsidRPr="002D68BB">
                <w:rPr>
                  <w:color w:val="0000FF"/>
                  <w:sz w:val="20"/>
                  <w:szCs w:val="20"/>
                  <w:u w:val="single"/>
                </w:rPr>
                <w:lastRenderedPageBreak/>
                <w:t>id1311745069?k=20&amp;m=1311745069&amp;s=612x612&amp;w=0&amp;h=hL2eOB4TZw7yThjQ3QgSJ4dbQjnnbn7TVFKIB6CQb74</w:t>
              </w:r>
            </w:hyperlink>
            <w:r w:rsidR="00747094" w:rsidRPr="002D68BB">
              <w:rPr>
                <w:sz w:val="20"/>
                <w:szCs w:val="20"/>
              </w:rPr>
              <w:t xml:space="preserve">= </w:t>
            </w:r>
          </w:p>
          <w:p w14:paraId="710D7310" w14:textId="77777777" w:rsidR="001E5F2A" w:rsidRPr="002D68BB" w:rsidRDefault="001E5F2A">
            <w:pPr>
              <w:widowControl w:val="0"/>
              <w:rPr>
                <w:sz w:val="20"/>
                <w:szCs w:val="20"/>
              </w:rPr>
            </w:pPr>
          </w:p>
          <w:p w14:paraId="2C0426F2" w14:textId="77777777" w:rsidR="001E5F2A" w:rsidRPr="002D68BB" w:rsidRDefault="001E5F2A">
            <w:pPr>
              <w:widowControl w:val="0"/>
              <w:rPr>
                <w:sz w:val="20"/>
                <w:szCs w:val="20"/>
              </w:rPr>
            </w:pPr>
          </w:p>
          <w:p w14:paraId="3656EEC0" w14:textId="77777777" w:rsidR="001E5F2A" w:rsidRPr="002D68BB" w:rsidRDefault="00747094">
            <w:pPr>
              <w:widowControl w:val="0"/>
              <w:rPr>
                <w:sz w:val="20"/>
                <w:szCs w:val="20"/>
              </w:rPr>
            </w:pPr>
            <w:r w:rsidRPr="002D68BB">
              <w:rPr>
                <w:b/>
                <w:sz w:val="20"/>
                <w:szCs w:val="20"/>
              </w:rPr>
              <w:t>Manipulación de alimentos</w:t>
            </w:r>
            <w:r w:rsidR="00B320BE">
              <w:rPr>
                <w:noProof/>
                <w:sz w:val="20"/>
                <w:szCs w:val="20"/>
              </w:rPr>
              <w:pict w14:anchorId="631EC745">
                <v:shape id="Imagen 138" o:spid="_x0000_i1074" type="#_x0000_t75" alt="trabajador de fábrica con red para el cabello y guantes higiénicos sosteniendo la computadora de la tableta y comprobando el inventario en el almacenamiento frío de alimentos. - almacenamiento y transporte de alimentos fotografías e imágenes de stock" style="width:211.4pt;height:141.7pt;visibility:visible;mso-width-percent:0;mso-height-percent:0;mso-width-percent:0;mso-height-percent:0">
                  <v:imagedata r:id="rId32" o:title="trabajador de fábrica con red para el cabello y guantes higiénicos sosteniendo la computadora de la tableta y comprobando el inventario en el almacenamiento frío de alimentos"/>
                </v:shape>
              </w:pict>
            </w:r>
          </w:p>
          <w:p w14:paraId="4012179D" w14:textId="77777777" w:rsidR="001E5F2A" w:rsidRPr="002D68BB" w:rsidRDefault="00747094">
            <w:pPr>
              <w:widowControl w:val="0"/>
              <w:rPr>
                <w:sz w:val="20"/>
                <w:szCs w:val="20"/>
              </w:rPr>
            </w:pPr>
            <w:r w:rsidRPr="002D68BB">
              <w:rPr>
                <w:sz w:val="20"/>
                <w:szCs w:val="20"/>
              </w:rPr>
              <w:t>Personal de empresa comercializadora de alimentos vestida con la indumentaria de higiene y protección</w:t>
            </w:r>
          </w:p>
          <w:p w14:paraId="1120B00A" w14:textId="77777777" w:rsidR="001E5F2A" w:rsidRPr="002D68BB" w:rsidRDefault="001E5F2A">
            <w:pPr>
              <w:widowControl w:val="0"/>
              <w:rPr>
                <w:sz w:val="20"/>
                <w:szCs w:val="20"/>
              </w:rPr>
            </w:pPr>
          </w:p>
          <w:p w14:paraId="2E0E267B"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632202_CF1_i010</w:t>
            </w:r>
            <w:proofErr w:type="spellEnd"/>
          </w:p>
          <w:p w14:paraId="6FE71505" w14:textId="77777777" w:rsidR="001E5F2A" w:rsidRPr="002D68BB" w:rsidRDefault="001E5F2A">
            <w:pPr>
              <w:spacing w:line="240" w:lineRule="auto"/>
              <w:rPr>
                <w:rFonts w:eastAsia="Times New Roman"/>
                <w:sz w:val="20"/>
                <w:szCs w:val="20"/>
              </w:rPr>
            </w:pPr>
          </w:p>
          <w:p w14:paraId="0F1E66F1" w14:textId="77777777" w:rsidR="001E5F2A" w:rsidRPr="002D68BB" w:rsidRDefault="00D53537">
            <w:pPr>
              <w:spacing w:line="240" w:lineRule="auto"/>
              <w:rPr>
                <w:rFonts w:eastAsia="Times New Roman"/>
                <w:sz w:val="20"/>
                <w:szCs w:val="20"/>
              </w:rPr>
            </w:pPr>
            <w:hyperlink r:id="rId33">
              <w:r w:rsidR="00747094" w:rsidRPr="002D68BB">
                <w:rPr>
                  <w:rFonts w:eastAsia="Times New Roman"/>
                  <w:color w:val="0000FF"/>
                  <w:sz w:val="20"/>
                  <w:szCs w:val="20"/>
                  <w:u w:val="single"/>
                </w:rPr>
                <w:t>https://media.istockphoto.com/photos/factory-worker-with-hairnet-and-hygienic-gloves-holding-tablet-and-picture-id1317778252?k=20&amp;m=1317778252&amp;s=612x612&amp;w=0&amp;h=ozdF62FpkGEM76zL0qekyaebi6ypYMnEKU-pf_YsB80</w:t>
              </w:r>
            </w:hyperlink>
            <w:r w:rsidR="00747094" w:rsidRPr="002D68BB">
              <w:rPr>
                <w:rFonts w:eastAsia="Times New Roman"/>
                <w:sz w:val="20"/>
                <w:szCs w:val="20"/>
              </w:rPr>
              <w:t>=</w:t>
            </w:r>
          </w:p>
          <w:p w14:paraId="1C5FE46D" w14:textId="77777777" w:rsidR="001E5F2A" w:rsidRPr="002D68BB" w:rsidRDefault="001E5F2A">
            <w:pPr>
              <w:spacing w:line="240" w:lineRule="auto"/>
              <w:rPr>
                <w:rFonts w:eastAsia="Times New Roman"/>
                <w:sz w:val="20"/>
                <w:szCs w:val="20"/>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AD7E8" w14:textId="77777777" w:rsidR="001E5F2A" w:rsidRPr="002D68BB" w:rsidRDefault="00747094">
            <w:pPr>
              <w:spacing w:line="240" w:lineRule="auto"/>
              <w:rPr>
                <w:rFonts w:eastAsia="Times New Roman"/>
                <w:sz w:val="20"/>
                <w:szCs w:val="20"/>
              </w:rPr>
            </w:pPr>
            <w:r w:rsidRPr="002D68BB">
              <w:rPr>
                <w:sz w:val="20"/>
                <w:szCs w:val="20"/>
              </w:rPr>
              <w:lastRenderedPageBreak/>
              <w:t>Puede tener una música de fondo, la que consideren que no  interfiera</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99C7F" w14:textId="77777777" w:rsidR="001E5F2A" w:rsidRPr="002D68BB" w:rsidRDefault="00747094">
            <w:pPr>
              <w:spacing w:after="120"/>
              <w:jc w:val="both"/>
              <w:rPr>
                <w:sz w:val="20"/>
                <w:szCs w:val="20"/>
              </w:rPr>
            </w:pPr>
            <w:r w:rsidRPr="002D68BB">
              <w:rPr>
                <w:sz w:val="20"/>
                <w:szCs w:val="20"/>
              </w:rPr>
              <w:t xml:space="preserve">Siendo necesario contar con estructuras y manuales de operación que garanticen la idoneidad e inocuidad de los productos, y </w:t>
            </w:r>
            <w:r w:rsidRPr="002D68BB">
              <w:rPr>
                <w:b/>
                <w:sz w:val="20"/>
                <w:szCs w:val="20"/>
              </w:rPr>
              <w:t xml:space="preserve">el manejo de los alimentos exige aplicar buenas prácticas de manufactura </w:t>
            </w:r>
            <w:r w:rsidRPr="002D68BB">
              <w:rPr>
                <w:sz w:val="20"/>
                <w:szCs w:val="20"/>
              </w:rPr>
              <w:t>que garanticen a feliz término el portafolio de productos según su categoría y tipo, utilizando los recursos apropiados para su almacenamiento transporte, distribución y entrega.</w:t>
            </w:r>
          </w:p>
          <w:p w14:paraId="5E859D56" w14:textId="77777777" w:rsidR="001E5F2A" w:rsidRPr="002D68BB" w:rsidRDefault="001E5F2A">
            <w:pPr>
              <w:spacing w:line="240" w:lineRule="auto"/>
              <w:jc w:val="both"/>
              <w:rPr>
                <w:rFonts w:eastAsia="Times New Roman"/>
                <w:sz w:val="20"/>
                <w:szCs w:val="20"/>
              </w:rPr>
            </w:pP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1C6FB" w14:textId="77777777" w:rsidR="001E5F2A" w:rsidRPr="002D68BB" w:rsidRDefault="00747094">
            <w:pPr>
              <w:spacing w:line="240" w:lineRule="auto"/>
              <w:jc w:val="both"/>
              <w:rPr>
                <w:rFonts w:eastAsia="Times New Roman"/>
                <w:sz w:val="20"/>
                <w:szCs w:val="20"/>
              </w:rPr>
            </w:pPr>
            <w:r w:rsidRPr="002D68BB">
              <w:rPr>
                <w:sz w:val="20"/>
                <w:szCs w:val="20"/>
              </w:rPr>
              <w:t>El manejo de los alimentos exige aplicar buenas prácticas de manufactura</w:t>
            </w:r>
          </w:p>
        </w:tc>
      </w:tr>
      <w:tr w:rsidR="001E5F2A" w:rsidRPr="002D68BB" w14:paraId="74B8E553" w14:textId="77777777">
        <w:trPr>
          <w:trHeight w:val="420"/>
        </w:trPr>
        <w:tc>
          <w:tcPr>
            <w:tcW w:w="9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8B0C" w14:textId="77777777" w:rsidR="001E5F2A" w:rsidRPr="002D68BB" w:rsidRDefault="00747094">
            <w:pPr>
              <w:spacing w:line="240" w:lineRule="auto"/>
              <w:rPr>
                <w:rFonts w:eastAsia="Times New Roman"/>
                <w:sz w:val="20"/>
                <w:szCs w:val="20"/>
              </w:rPr>
            </w:pPr>
            <w:r w:rsidRPr="002D68BB">
              <w:rPr>
                <w:b/>
                <w:color w:val="000000"/>
                <w:sz w:val="20"/>
                <w:szCs w:val="20"/>
              </w:rPr>
              <w:t>Nombre del archivo</w:t>
            </w:r>
          </w:p>
        </w:tc>
        <w:tc>
          <w:tcPr>
            <w:tcW w:w="1083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94473" w14:textId="77777777" w:rsidR="001E5F2A" w:rsidRPr="002D68BB" w:rsidRDefault="00747094">
            <w:pPr>
              <w:spacing w:line="240" w:lineRule="auto"/>
              <w:rPr>
                <w:rFonts w:eastAsia="Times New Roman"/>
                <w:sz w:val="20"/>
                <w:szCs w:val="20"/>
              </w:rPr>
            </w:pPr>
            <w:r w:rsidRPr="002D68BB">
              <w:rPr>
                <w:b/>
                <w:sz w:val="20"/>
                <w:szCs w:val="20"/>
              </w:rPr>
              <w:t>632202_CF01_v2.mp3</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39145" w14:textId="77777777" w:rsidR="001E5F2A" w:rsidRPr="002D68BB" w:rsidRDefault="001E5F2A">
            <w:pPr>
              <w:spacing w:line="240" w:lineRule="auto"/>
              <w:rPr>
                <w:rFonts w:eastAsia="Times New Roman"/>
                <w:sz w:val="20"/>
                <w:szCs w:val="20"/>
              </w:rPr>
            </w:pPr>
          </w:p>
        </w:tc>
      </w:tr>
    </w:tbl>
    <w:p w14:paraId="74428926" w14:textId="77777777" w:rsidR="001E5F2A" w:rsidRPr="002D68BB" w:rsidRDefault="001E5F2A">
      <w:pPr>
        <w:rPr>
          <w:i/>
          <w:sz w:val="20"/>
          <w:szCs w:val="20"/>
        </w:rPr>
      </w:pPr>
    </w:p>
    <w:p w14:paraId="37947B81" w14:textId="77777777" w:rsidR="001E5F2A" w:rsidRPr="002D68BB" w:rsidRDefault="001E5F2A">
      <w:pPr>
        <w:rPr>
          <w:i/>
          <w:sz w:val="20"/>
          <w:szCs w:val="20"/>
        </w:rPr>
      </w:pPr>
    </w:p>
    <w:p w14:paraId="5652D1B6" w14:textId="77777777" w:rsidR="001E5F2A" w:rsidRPr="002D68BB" w:rsidRDefault="001E5F2A">
      <w:pPr>
        <w:rPr>
          <w:i/>
          <w:sz w:val="20"/>
          <w:szCs w:val="20"/>
        </w:rPr>
      </w:pPr>
    </w:p>
    <w:p w14:paraId="424428C1" w14:textId="77777777" w:rsidR="001E5F2A" w:rsidRPr="002D68BB" w:rsidRDefault="00747094">
      <w:pPr>
        <w:rPr>
          <w:b/>
          <w:sz w:val="20"/>
          <w:szCs w:val="20"/>
        </w:rPr>
      </w:pPr>
      <w:r w:rsidRPr="002D68BB">
        <w:rPr>
          <w:b/>
          <w:sz w:val="20"/>
          <w:szCs w:val="20"/>
        </w:rPr>
        <w:t>DESARROLLO DE CONTENIDO</w:t>
      </w:r>
    </w:p>
    <w:p w14:paraId="4BDC54B2" w14:textId="77777777" w:rsidR="001E5F2A" w:rsidRPr="002D68BB" w:rsidRDefault="001E5F2A">
      <w:pPr>
        <w:rPr>
          <w:sz w:val="20"/>
          <w:szCs w:val="20"/>
        </w:rPr>
      </w:pPr>
    </w:p>
    <w:p w14:paraId="5EAA0FAC" w14:textId="77777777" w:rsidR="001E5F2A" w:rsidRPr="002D68BB" w:rsidRDefault="00747094">
      <w:pPr>
        <w:numPr>
          <w:ilvl w:val="0"/>
          <w:numId w:val="4"/>
        </w:numPr>
        <w:pBdr>
          <w:top w:val="nil"/>
          <w:left w:val="nil"/>
          <w:bottom w:val="nil"/>
          <w:right w:val="nil"/>
          <w:between w:val="nil"/>
        </w:pBdr>
        <w:spacing w:after="120" w:line="240" w:lineRule="auto"/>
        <w:rPr>
          <w:b/>
          <w:color w:val="000000"/>
          <w:sz w:val="20"/>
          <w:szCs w:val="20"/>
        </w:rPr>
      </w:pPr>
      <w:r w:rsidRPr="002D68BB">
        <w:rPr>
          <w:b/>
          <w:color w:val="000000"/>
          <w:sz w:val="20"/>
          <w:szCs w:val="20"/>
        </w:rPr>
        <w:t>Buenas prácticas de manipulación de alimentos</w:t>
      </w:r>
    </w:p>
    <w:p w14:paraId="3D281F9D" w14:textId="77777777" w:rsidR="001E5F2A" w:rsidRPr="002D68BB" w:rsidRDefault="001E5F2A">
      <w:pPr>
        <w:spacing w:after="120"/>
        <w:jc w:val="both"/>
        <w:rPr>
          <w:sz w:val="20"/>
          <w:szCs w:val="20"/>
        </w:rPr>
      </w:pPr>
    </w:p>
    <w:tbl>
      <w:tblPr>
        <w:tblStyle w:val="affffffff5"/>
        <w:tblW w:w="1341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410"/>
      </w:tblGrid>
      <w:tr w:rsidR="001E5F2A" w:rsidRPr="002D68BB" w14:paraId="1F98D61D" w14:textId="77777777">
        <w:trPr>
          <w:trHeight w:val="800"/>
        </w:trPr>
        <w:tc>
          <w:tcPr>
            <w:tcW w:w="1341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4751939D" w14:textId="77777777" w:rsidR="001E5F2A" w:rsidRPr="002D68BB" w:rsidRDefault="00747094">
            <w:pPr>
              <w:pBdr>
                <w:top w:val="nil"/>
                <w:left w:val="nil"/>
                <w:bottom w:val="nil"/>
                <w:right w:val="nil"/>
                <w:between w:val="nil"/>
              </w:pBdr>
              <w:spacing w:before="480" w:after="120"/>
              <w:jc w:val="center"/>
              <w:rPr>
                <w:b/>
                <w:color w:val="000000"/>
                <w:sz w:val="20"/>
                <w:szCs w:val="20"/>
              </w:rPr>
            </w:pPr>
            <w:bookmarkStart w:id="4" w:name="_heading=h.reoah61r7f50" w:colFirst="0" w:colLast="0"/>
            <w:bookmarkEnd w:id="4"/>
            <w:r w:rsidRPr="002D68BB">
              <w:rPr>
                <w:b/>
                <w:color w:val="000000"/>
                <w:sz w:val="20"/>
                <w:szCs w:val="20"/>
              </w:rPr>
              <w:t>Cuadro de texto</w:t>
            </w:r>
          </w:p>
        </w:tc>
      </w:tr>
      <w:tr w:rsidR="001E5F2A" w:rsidRPr="002D68BB" w14:paraId="48BC72FA" w14:textId="77777777">
        <w:trPr>
          <w:trHeight w:val="500"/>
        </w:trPr>
        <w:tc>
          <w:tcPr>
            <w:tcW w:w="13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AD57A" w14:textId="1B9D31C5" w:rsidR="001E5F2A" w:rsidRPr="002D68BB" w:rsidRDefault="00747094">
            <w:pPr>
              <w:spacing w:after="120" w:line="240" w:lineRule="auto"/>
              <w:rPr>
                <w:i/>
                <w:sz w:val="20"/>
                <w:szCs w:val="20"/>
              </w:rPr>
            </w:pPr>
            <w:r w:rsidRPr="002D68BB">
              <w:rPr>
                <w:color w:val="FF0000"/>
                <w:sz w:val="20"/>
                <w:szCs w:val="20"/>
              </w:rPr>
              <w:t>En la producción y comercialización de alimentos se deben cumplir las normas que establecen las buenas prácticas de manipulación de alimentos, siendo necesario reconocer los aspectos en los que se deben desarrollar las buenas prácticas y la normatividad vigente del país, para este caso Colombia</w:t>
            </w:r>
            <w:r w:rsidR="004B5DCE" w:rsidRPr="002D68BB">
              <w:rPr>
                <w:color w:val="FF0000"/>
                <w:sz w:val="20"/>
                <w:szCs w:val="20"/>
              </w:rPr>
              <w:t>,</w:t>
            </w:r>
            <w:r w:rsidRPr="002D68BB">
              <w:rPr>
                <w:color w:val="FF0000"/>
                <w:sz w:val="20"/>
                <w:szCs w:val="20"/>
              </w:rPr>
              <w:t xml:space="preserve"> que se estudiarán en este primer tema. </w:t>
            </w:r>
          </w:p>
        </w:tc>
      </w:tr>
    </w:tbl>
    <w:p w14:paraId="0093A981" w14:textId="77777777" w:rsidR="001E5F2A" w:rsidRPr="002D68BB" w:rsidRDefault="001E5F2A">
      <w:pPr>
        <w:spacing w:after="120"/>
        <w:jc w:val="both"/>
        <w:rPr>
          <w:sz w:val="20"/>
          <w:szCs w:val="20"/>
        </w:rPr>
      </w:pPr>
    </w:p>
    <w:p w14:paraId="3BDA74AF" w14:textId="77777777" w:rsidR="001E5F2A" w:rsidRPr="002D68BB" w:rsidRDefault="001E5F2A">
      <w:pPr>
        <w:rPr>
          <w:sz w:val="20"/>
          <w:szCs w:val="20"/>
        </w:rPr>
      </w:pPr>
    </w:p>
    <w:tbl>
      <w:tblPr>
        <w:tblStyle w:val="affffffff6"/>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1E80D663" w14:textId="77777777">
        <w:trPr>
          <w:trHeight w:val="580"/>
        </w:trPr>
        <w:tc>
          <w:tcPr>
            <w:tcW w:w="1456" w:type="dxa"/>
            <w:shd w:val="clear" w:color="auto" w:fill="C9DAF8"/>
            <w:tcMar>
              <w:top w:w="100" w:type="dxa"/>
              <w:left w:w="100" w:type="dxa"/>
              <w:bottom w:w="100" w:type="dxa"/>
              <w:right w:w="100" w:type="dxa"/>
            </w:tcMar>
          </w:tcPr>
          <w:p w14:paraId="46BB279B"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14EB35EF" w14:textId="77777777" w:rsidR="001E5F2A" w:rsidRPr="002D68BB" w:rsidRDefault="00747094">
            <w:pPr>
              <w:keepNext/>
              <w:keepLines/>
              <w:pBdr>
                <w:top w:val="nil"/>
                <w:left w:val="nil"/>
                <w:bottom w:val="nil"/>
                <w:right w:val="nil"/>
                <w:between w:val="nil"/>
              </w:pBdr>
              <w:spacing w:after="60"/>
              <w:jc w:val="center"/>
              <w:rPr>
                <w:color w:val="000000"/>
                <w:sz w:val="20"/>
                <w:szCs w:val="20"/>
              </w:rPr>
            </w:pPr>
            <w:bookmarkStart w:id="5" w:name="_heading=h.gjdgxs" w:colFirst="0" w:colLast="0"/>
            <w:bookmarkEnd w:id="5"/>
            <w:r w:rsidRPr="002D68BB">
              <w:rPr>
                <w:color w:val="000000"/>
                <w:sz w:val="20"/>
                <w:szCs w:val="20"/>
              </w:rPr>
              <w:t>Cajón de texto de color</w:t>
            </w:r>
          </w:p>
        </w:tc>
      </w:tr>
      <w:tr w:rsidR="001E5F2A" w:rsidRPr="002D68BB" w14:paraId="1E604191" w14:textId="77777777">
        <w:trPr>
          <w:trHeight w:val="420"/>
        </w:trPr>
        <w:tc>
          <w:tcPr>
            <w:tcW w:w="13631" w:type="dxa"/>
            <w:gridSpan w:val="2"/>
            <w:shd w:val="clear" w:color="auto" w:fill="auto"/>
            <w:tcMar>
              <w:top w:w="100" w:type="dxa"/>
              <w:left w:w="100" w:type="dxa"/>
              <w:bottom w:w="100" w:type="dxa"/>
              <w:right w:w="100" w:type="dxa"/>
            </w:tcMar>
          </w:tcPr>
          <w:p w14:paraId="4FAD4F28" w14:textId="2DF7D5D1" w:rsidR="001E5F2A" w:rsidRPr="002D68BB" w:rsidRDefault="00747094">
            <w:pPr>
              <w:spacing w:after="120"/>
              <w:jc w:val="both"/>
              <w:rPr>
                <w:color w:val="FF0000"/>
                <w:sz w:val="20"/>
                <w:szCs w:val="20"/>
              </w:rPr>
            </w:pPr>
            <w:r w:rsidRPr="002D68BB">
              <w:rPr>
                <w:color w:val="FF0000"/>
                <w:sz w:val="20"/>
                <w:szCs w:val="20"/>
              </w:rPr>
              <w:t>El desarrollo de las actividades relacionadas con la manipulación de alimentos</w:t>
            </w:r>
            <w:r w:rsidR="004B5DCE" w:rsidRPr="002D68BB">
              <w:rPr>
                <w:color w:val="FF0000"/>
                <w:sz w:val="20"/>
                <w:szCs w:val="20"/>
              </w:rPr>
              <w:t>,</w:t>
            </w:r>
            <w:r w:rsidRPr="002D68BB">
              <w:rPr>
                <w:color w:val="FF0000"/>
                <w:sz w:val="20"/>
                <w:szCs w:val="20"/>
              </w:rPr>
              <w:t xml:space="preserve"> presume niveles de contaminación de diversas formas y diversos orígenes</w:t>
            </w:r>
            <w:r w:rsidR="004B5DCE" w:rsidRPr="002D68BB">
              <w:rPr>
                <w:color w:val="FF0000"/>
                <w:sz w:val="20"/>
                <w:szCs w:val="20"/>
              </w:rPr>
              <w:t>,</w:t>
            </w:r>
            <w:r w:rsidRPr="002D68BB">
              <w:rPr>
                <w:color w:val="FF0000"/>
                <w:sz w:val="20"/>
                <w:szCs w:val="20"/>
              </w:rPr>
              <w:t xml:space="preserve"> lo que estimula </w:t>
            </w:r>
            <w:r w:rsidR="004B5DCE" w:rsidRPr="002D68BB">
              <w:rPr>
                <w:color w:val="FF0000"/>
                <w:sz w:val="20"/>
                <w:szCs w:val="20"/>
              </w:rPr>
              <w:t>la</w:t>
            </w:r>
            <w:r w:rsidRPr="002D68BB">
              <w:rPr>
                <w:color w:val="FF0000"/>
                <w:sz w:val="20"/>
                <w:szCs w:val="20"/>
              </w:rPr>
              <w:t xml:space="preserve"> degradación y daño de los mismos; por tanto con el paso de los años se</w:t>
            </w:r>
            <w:r w:rsidR="004B5DCE" w:rsidRPr="002D68BB">
              <w:rPr>
                <w:color w:val="FF0000"/>
                <w:sz w:val="20"/>
                <w:szCs w:val="20"/>
              </w:rPr>
              <w:t xml:space="preserve"> ha hecho</w:t>
            </w:r>
            <w:r w:rsidRPr="002D68BB">
              <w:rPr>
                <w:color w:val="FF0000"/>
                <w:sz w:val="20"/>
                <w:szCs w:val="20"/>
              </w:rPr>
              <w:t xml:space="preserve"> perentorio el mejoramiento de los procesos y actividades humanas cuando entran en contacto con los alimentos, </w:t>
            </w:r>
            <w:r w:rsidR="004B5DCE" w:rsidRPr="002D68BB">
              <w:rPr>
                <w:color w:val="FF0000"/>
                <w:sz w:val="20"/>
                <w:szCs w:val="20"/>
              </w:rPr>
              <w:t>surgiendo así</w:t>
            </w:r>
            <w:r w:rsidRPr="002D68BB">
              <w:rPr>
                <w:color w:val="FF0000"/>
                <w:sz w:val="20"/>
                <w:szCs w:val="20"/>
              </w:rPr>
              <w:t xml:space="preserve"> las </w:t>
            </w:r>
            <w:r w:rsidRPr="002D68BB">
              <w:rPr>
                <w:b/>
                <w:color w:val="FF0000"/>
                <w:sz w:val="20"/>
                <w:szCs w:val="20"/>
              </w:rPr>
              <w:t xml:space="preserve">denominadas </w:t>
            </w:r>
            <w:proofErr w:type="spellStart"/>
            <w:r w:rsidRPr="002D68BB">
              <w:rPr>
                <w:b/>
                <w:color w:val="FF0000"/>
                <w:sz w:val="20"/>
                <w:szCs w:val="20"/>
              </w:rPr>
              <w:t>BPM</w:t>
            </w:r>
            <w:proofErr w:type="spellEnd"/>
            <w:r w:rsidRPr="002D68BB">
              <w:rPr>
                <w:b/>
                <w:color w:val="FF0000"/>
                <w:sz w:val="20"/>
                <w:szCs w:val="20"/>
              </w:rPr>
              <w:t xml:space="preserve"> que significa: Buenas Prácticas de Manufactura</w:t>
            </w:r>
            <w:r w:rsidRPr="002D68BB">
              <w:rPr>
                <w:color w:val="FF0000"/>
                <w:sz w:val="20"/>
                <w:szCs w:val="20"/>
              </w:rPr>
              <w:t>, que se define a continuación.</w:t>
            </w:r>
          </w:p>
          <w:p w14:paraId="46C29E67" w14:textId="77777777" w:rsidR="001E5F2A" w:rsidRPr="002D68BB" w:rsidRDefault="001E5F2A">
            <w:pPr>
              <w:widowControl w:val="0"/>
              <w:rPr>
                <w:sz w:val="20"/>
                <w:szCs w:val="20"/>
              </w:rPr>
            </w:pPr>
          </w:p>
          <w:p w14:paraId="3343AC56" w14:textId="02105CA8" w:rsidR="001E5F2A" w:rsidRPr="002D68BB" w:rsidRDefault="00747094">
            <w:pPr>
              <w:spacing w:after="120"/>
              <w:jc w:val="both"/>
              <w:rPr>
                <w:sz w:val="20"/>
                <w:szCs w:val="20"/>
              </w:rPr>
            </w:pPr>
            <w:r w:rsidRPr="002D68BB">
              <w:rPr>
                <w:sz w:val="20"/>
                <w:szCs w:val="20"/>
                <w:shd w:val="clear" w:color="auto" w:fill="D9D2E9"/>
              </w:rPr>
              <w:t xml:space="preserve">El conjunto de lineamientos generales que se establece por parte de las entidades de control sanitario, para promover y preservar </w:t>
            </w:r>
            <w:r w:rsidR="004B5DCE" w:rsidRPr="002D68BB">
              <w:rPr>
                <w:sz w:val="20"/>
                <w:szCs w:val="20"/>
                <w:shd w:val="clear" w:color="auto" w:fill="D9D2E9"/>
              </w:rPr>
              <w:t>la higiene</w:t>
            </w:r>
            <w:r w:rsidRPr="002D68BB">
              <w:rPr>
                <w:sz w:val="20"/>
                <w:szCs w:val="20"/>
                <w:shd w:val="clear" w:color="auto" w:fill="D9D2E9"/>
              </w:rPr>
              <w:t xml:space="preserve"> en los procesos y actividades donde se realiza manipulación, adecuación, preparación, elaboración o armado, almacenamiento, envase, transporte, distribución.</w:t>
            </w:r>
            <w:r w:rsidRPr="002D68BB">
              <w:rPr>
                <w:sz w:val="20"/>
                <w:szCs w:val="20"/>
              </w:rPr>
              <w:t xml:space="preserve"> </w:t>
            </w:r>
            <w:r w:rsidRPr="002D68BB">
              <w:rPr>
                <w:sz w:val="20"/>
                <w:szCs w:val="20"/>
                <w:highlight w:val="yellow"/>
              </w:rPr>
              <w:t>(esta parte del texto resaltar en otro color)</w:t>
            </w:r>
          </w:p>
          <w:p w14:paraId="46372DB1" w14:textId="77777777" w:rsidR="001E5F2A" w:rsidRPr="002D68BB" w:rsidRDefault="00747094">
            <w:pPr>
              <w:widowControl w:val="0"/>
              <w:pBdr>
                <w:top w:val="nil"/>
                <w:left w:val="nil"/>
                <w:bottom w:val="nil"/>
                <w:right w:val="nil"/>
                <w:between w:val="nil"/>
              </w:pBdr>
              <w:spacing w:line="240" w:lineRule="auto"/>
              <w:rPr>
                <w:b/>
                <w:sz w:val="20"/>
                <w:szCs w:val="20"/>
              </w:rPr>
            </w:pPr>
            <w:r w:rsidRPr="002D68BB">
              <w:rPr>
                <w:b/>
                <w:sz w:val="20"/>
                <w:szCs w:val="20"/>
              </w:rPr>
              <w:t>Buenas prácticas de manipulación</w:t>
            </w:r>
          </w:p>
          <w:p w14:paraId="4DE0BFF5" w14:textId="77777777" w:rsidR="001E5F2A" w:rsidRPr="002D68BB" w:rsidRDefault="00B320BE">
            <w:pPr>
              <w:widowControl w:val="0"/>
              <w:pBdr>
                <w:top w:val="nil"/>
                <w:left w:val="nil"/>
                <w:bottom w:val="nil"/>
                <w:right w:val="nil"/>
                <w:between w:val="nil"/>
              </w:pBdr>
              <w:spacing w:line="240" w:lineRule="auto"/>
              <w:rPr>
                <w:sz w:val="20"/>
                <w:szCs w:val="20"/>
              </w:rPr>
            </w:pPr>
            <w:r>
              <w:rPr>
                <w:noProof/>
                <w:sz w:val="20"/>
                <w:szCs w:val="20"/>
              </w:rPr>
              <w:lastRenderedPageBreak/>
              <w:pict w14:anchorId="4EF1F428">
                <v:shape id="Imagen 166" o:spid="_x0000_i1073" type="#_x0000_t75" alt="personas que trabajan en la fábrica de alimentos - producción de alimentos fotografías e imágenes de stock" style="width:211.4pt;height:141.7pt;visibility:visible;mso-width-percent:0;mso-height-percent:0;mso-width-percent:0;mso-height-percent:0">
                  <v:imagedata r:id="rId34" o:title="personas que trabajan en la fábrica de alimentos - producción de alimentos fotografías e imágenes de stock"/>
                </v:shape>
              </w:pict>
            </w:r>
          </w:p>
          <w:p w14:paraId="4230FFFB" w14:textId="77777777" w:rsidR="001E5F2A" w:rsidRPr="002D68BB" w:rsidRDefault="001E5F2A">
            <w:pPr>
              <w:widowControl w:val="0"/>
              <w:pBdr>
                <w:top w:val="nil"/>
                <w:left w:val="nil"/>
                <w:bottom w:val="nil"/>
                <w:right w:val="nil"/>
                <w:between w:val="nil"/>
              </w:pBdr>
              <w:spacing w:line="240" w:lineRule="auto"/>
              <w:rPr>
                <w:sz w:val="20"/>
                <w:szCs w:val="20"/>
              </w:rPr>
            </w:pPr>
          </w:p>
          <w:p w14:paraId="61017BC1" w14:textId="77777777" w:rsidR="001E5F2A" w:rsidRPr="002D68BB" w:rsidRDefault="001E5F2A">
            <w:pPr>
              <w:widowControl w:val="0"/>
              <w:pBdr>
                <w:top w:val="nil"/>
                <w:left w:val="nil"/>
                <w:bottom w:val="nil"/>
                <w:right w:val="nil"/>
                <w:between w:val="nil"/>
              </w:pBdr>
              <w:spacing w:line="240" w:lineRule="auto"/>
              <w:rPr>
                <w:sz w:val="20"/>
                <w:szCs w:val="20"/>
              </w:rPr>
            </w:pPr>
          </w:p>
          <w:p w14:paraId="10F57FBF"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632202_CF1_i011</w:t>
            </w:r>
            <w:proofErr w:type="spellEnd"/>
          </w:p>
          <w:p w14:paraId="353273B1" w14:textId="77777777" w:rsidR="001E5F2A" w:rsidRPr="002D68BB" w:rsidRDefault="00D53537">
            <w:pPr>
              <w:widowControl w:val="0"/>
              <w:pBdr>
                <w:top w:val="nil"/>
                <w:left w:val="nil"/>
                <w:bottom w:val="nil"/>
                <w:right w:val="nil"/>
                <w:between w:val="nil"/>
              </w:pBdr>
              <w:spacing w:line="240" w:lineRule="auto"/>
              <w:rPr>
                <w:color w:val="B7B7B7"/>
                <w:sz w:val="20"/>
                <w:szCs w:val="20"/>
              </w:rPr>
            </w:pPr>
            <w:hyperlink r:id="rId35">
              <w:r w:rsidR="00747094" w:rsidRPr="002D68BB">
                <w:rPr>
                  <w:color w:val="0000FF"/>
                  <w:sz w:val="20"/>
                  <w:szCs w:val="20"/>
                  <w:u w:val="single"/>
                </w:rPr>
                <w:t>https://media.istockphoto.com/photos/people-working-at-a-food-factory-picture-id476586896?k=20&amp;m=476586896&amp;s=612x612&amp;w=0&amp;h=10KBTEmQ0CTU7u97qo6b9ngIDTRgW1III8lN09rOCig</w:t>
              </w:r>
            </w:hyperlink>
            <w:r w:rsidR="00747094" w:rsidRPr="002D68BB">
              <w:rPr>
                <w:color w:val="B7B7B7"/>
                <w:sz w:val="20"/>
                <w:szCs w:val="20"/>
              </w:rPr>
              <w:t xml:space="preserve">= </w:t>
            </w:r>
          </w:p>
          <w:p w14:paraId="6B8D14B5" w14:textId="77777777" w:rsidR="001E5F2A" w:rsidRPr="002D68BB" w:rsidRDefault="001E5F2A">
            <w:pPr>
              <w:widowControl w:val="0"/>
              <w:pBdr>
                <w:top w:val="nil"/>
                <w:left w:val="nil"/>
                <w:bottom w:val="nil"/>
                <w:right w:val="nil"/>
                <w:between w:val="nil"/>
              </w:pBdr>
              <w:spacing w:line="240" w:lineRule="auto"/>
              <w:rPr>
                <w:color w:val="B7B7B7"/>
                <w:sz w:val="20"/>
                <w:szCs w:val="20"/>
              </w:rPr>
            </w:pPr>
          </w:p>
        </w:tc>
      </w:tr>
    </w:tbl>
    <w:p w14:paraId="6DC01B09" w14:textId="77777777" w:rsidR="001E5F2A" w:rsidRPr="002D68BB" w:rsidRDefault="001E5F2A">
      <w:pPr>
        <w:rPr>
          <w:sz w:val="20"/>
          <w:szCs w:val="20"/>
        </w:rPr>
      </w:pPr>
    </w:p>
    <w:p w14:paraId="7DDA0D6B" w14:textId="77777777" w:rsidR="001E5F2A" w:rsidRPr="002D68BB" w:rsidRDefault="001E5F2A">
      <w:pPr>
        <w:rPr>
          <w:sz w:val="20"/>
          <w:szCs w:val="20"/>
        </w:rPr>
      </w:pPr>
    </w:p>
    <w:p w14:paraId="3141CA77" w14:textId="77777777" w:rsidR="001E5F2A" w:rsidRPr="002D68BB" w:rsidRDefault="001E5F2A">
      <w:pPr>
        <w:rPr>
          <w:sz w:val="20"/>
          <w:szCs w:val="20"/>
        </w:rPr>
      </w:pPr>
    </w:p>
    <w:tbl>
      <w:tblPr>
        <w:tblStyle w:val="affffffff7"/>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65675E92" w14:textId="77777777">
        <w:trPr>
          <w:trHeight w:val="580"/>
        </w:trPr>
        <w:tc>
          <w:tcPr>
            <w:tcW w:w="1456" w:type="dxa"/>
            <w:shd w:val="clear" w:color="auto" w:fill="C9DAF8"/>
            <w:tcMar>
              <w:top w:w="100" w:type="dxa"/>
              <w:left w:w="100" w:type="dxa"/>
              <w:bottom w:w="100" w:type="dxa"/>
              <w:right w:w="100" w:type="dxa"/>
            </w:tcMar>
          </w:tcPr>
          <w:p w14:paraId="4401162A"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78BC286A"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2D6EF479" w14:textId="77777777">
        <w:trPr>
          <w:trHeight w:val="420"/>
        </w:trPr>
        <w:tc>
          <w:tcPr>
            <w:tcW w:w="13631" w:type="dxa"/>
            <w:gridSpan w:val="2"/>
            <w:shd w:val="clear" w:color="auto" w:fill="auto"/>
            <w:tcMar>
              <w:top w:w="100" w:type="dxa"/>
              <w:left w:w="100" w:type="dxa"/>
              <w:bottom w:w="100" w:type="dxa"/>
              <w:right w:w="100" w:type="dxa"/>
            </w:tcMar>
          </w:tcPr>
          <w:p w14:paraId="49A3EED1" w14:textId="6EDB7BD2" w:rsidR="001E5F2A" w:rsidRPr="002D68BB" w:rsidRDefault="00747094">
            <w:pPr>
              <w:spacing w:after="120"/>
              <w:jc w:val="both"/>
              <w:rPr>
                <w:color w:val="FF0000"/>
                <w:sz w:val="20"/>
                <w:szCs w:val="20"/>
              </w:rPr>
            </w:pPr>
            <w:r w:rsidRPr="002D68BB">
              <w:rPr>
                <w:color w:val="FF0000"/>
                <w:sz w:val="20"/>
                <w:szCs w:val="20"/>
              </w:rPr>
              <w:t xml:space="preserve"> En Colombia una de las autoridades sanitarias encargadas de promover y vigilar estas prácticas adecuadas de manufactura de alimentos es el </w:t>
            </w:r>
            <w:proofErr w:type="spellStart"/>
            <w:r w:rsidRPr="002D68BB">
              <w:rPr>
                <w:color w:val="FF0000"/>
                <w:sz w:val="20"/>
                <w:szCs w:val="20"/>
              </w:rPr>
              <w:t>IVIMA</w:t>
            </w:r>
            <w:proofErr w:type="spellEnd"/>
            <w:r w:rsidRPr="002D68BB">
              <w:rPr>
                <w:color w:val="FF0000"/>
                <w:sz w:val="20"/>
                <w:szCs w:val="20"/>
              </w:rPr>
              <w:t>- El Instituto Nacional de Vigilancia de Medicamentos y Alimentos</w:t>
            </w:r>
            <w:r w:rsidR="00223CB4" w:rsidRPr="002D68BB">
              <w:rPr>
                <w:color w:val="FF0000"/>
                <w:sz w:val="20"/>
                <w:szCs w:val="20"/>
              </w:rPr>
              <w:t xml:space="preserve">, </w:t>
            </w:r>
            <w:r w:rsidRPr="002D68BB">
              <w:rPr>
                <w:color w:val="FF0000"/>
                <w:sz w:val="20"/>
                <w:szCs w:val="20"/>
              </w:rPr>
              <w:t>quien emite principios y conceptos sanitarios frente a las prácticas y los ajustes a que se dé a lugar. Así mismo participan en este fomento y desarrollo de buenas prácticas, el Instituto Colombiano Agropecuario – ICA</w:t>
            </w:r>
            <w:r w:rsidR="00223CB4" w:rsidRPr="002D68BB">
              <w:rPr>
                <w:color w:val="FF0000"/>
                <w:sz w:val="20"/>
                <w:szCs w:val="20"/>
              </w:rPr>
              <w:t>,</w:t>
            </w:r>
            <w:r w:rsidRPr="002D68BB">
              <w:rPr>
                <w:color w:val="FF0000"/>
                <w:sz w:val="20"/>
                <w:szCs w:val="20"/>
              </w:rPr>
              <w:t xml:space="preserve"> El Ministerio de Salud y las Entidades Territoriales de Salud de los diferentes departamentos y municipios del país.</w:t>
            </w:r>
          </w:p>
          <w:p w14:paraId="6E103EBA" w14:textId="752A282A" w:rsidR="001E5F2A" w:rsidRPr="002D68BB" w:rsidRDefault="00B320BE" w:rsidP="00223CB4">
            <w:pPr>
              <w:spacing w:after="120"/>
              <w:jc w:val="both"/>
              <w:rPr>
                <w:sz w:val="20"/>
                <w:szCs w:val="20"/>
              </w:rPr>
            </w:pPr>
            <w:r>
              <w:rPr>
                <w:noProof/>
                <w:sz w:val="20"/>
                <w:szCs w:val="20"/>
              </w:rPr>
              <w:lastRenderedPageBreak/>
              <w:pict w14:anchorId="13850AE3">
                <v:shape id="Imagen 169" o:spid="_x0000_i1072" type="#_x0000_t75" alt="ilustraciones, imágenes clip art, dibujos animados e iconos de stock de firma de contratos comerciales. documento corporativo. comprobación del acuerdo. protección de datos. términos y condiciones, política de privacidad - normas leyes" style="width:242.8pt;height:161.6pt;visibility:visible;mso-width-percent:0;mso-height-percent:0;mso-width-percent:0;mso-height-percent:0">
                  <v:imagedata r:id="rId36" o:title="ilustraciones, imágenes clip art, dibujos animados e iconos de stock de firma de contratos comerciales"/>
                </v:shape>
              </w:pict>
            </w:r>
          </w:p>
          <w:p w14:paraId="0043530B"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632202_CF1_i012</w:t>
            </w:r>
            <w:proofErr w:type="spellEnd"/>
          </w:p>
          <w:p w14:paraId="31D58F02" w14:textId="77777777" w:rsidR="001E5F2A" w:rsidRPr="002D68BB" w:rsidRDefault="00D53537">
            <w:pPr>
              <w:widowControl w:val="0"/>
              <w:rPr>
                <w:sz w:val="20"/>
                <w:szCs w:val="20"/>
              </w:rPr>
            </w:pPr>
            <w:hyperlink r:id="rId37">
              <w:r w:rsidR="00747094" w:rsidRPr="002D68BB">
                <w:rPr>
                  <w:color w:val="0000FF"/>
                  <w:sz w:val="20"/>
                  <w:szCs w:val="20"/>
                  <w:u w:val="single"/>
                </w:rPr>
                <w:t>https://media.istockphoto.com/vectors/business-contract-signing-corporate-document-agreement-checking-data-vector-id1223604108?k=20&amp;m=1223604108&amp;s=612x612&amp;w=0&amp;h=R1DgiLIjtg-r5Dys3_8T_jD-mdgS1b9rXtDPElktWu8</w:t>
              </w:r>
            </w:hyperlink>
            <w:r w:rsidR="00747094" w:rsidRPr="002D68BB">
              <w:rPr>
                <w:sz w:val="20"/>
                <w:szCs w:val="20"/>
              </w:rPr>
              <w:t xml:space="preserve">= </w:t>
            </w:r>
          </w:p>
          <w:p w14:paraId="68DC1A8A" w14:textId="77777777" w:rsidR="001E5F2A" w:rsidRPr="002D68BB" w:rsidRDefault="001E5F2A">
            <w:pPr>
              <w:widowControl w:val="0"/>
              <w:pBdr>
                <w:top w:val="nil"/>
                <w:left w:val="nil"/>
                <w:bottom w:val="nil"/>
                <w:right w:val="nil"/>
                <w:between w:val="nil"/>
              </w:pBdr>
              <w:spacing w:line="240" w:lineRule="auto"/>
              <w:rPr>
                <w:color w:val="B7B7B7"/>
                <w:sz w:val="20"/>
                <w:szCs w:val="20"/>
              </w:rPr>
            </w:pPr>
          </w:p>
          <w:p w14:paraId="5EF30E0D" w14:textId="77777777" w:rsidR="001E5F2A" w:rsidRPr="002D68BB" w:rsidRDefault="001E5F2A">
            <w:pPr>
              <w:widowControl w:val="0"/>
              <w:pBdr>
                <w:top w:val="nil"/>
                <w:left w:val="nil"/>
                <w:bottom w:val="nil"/>
                <w:right w:val="nil"/>
                <w:between w:val="nil"/>
              </w:pBdr>
              <w:spacing w:line="240" w:lineRule="auto"/>
              <w:rPr>
                <w:color w:val="B7B7B7"/>
                <w:sz w:val="20"/>
                <w:szCs w:val="20"/>
              </w:rPr>
            </w:pPr>
          </w:p>
        </w:tc>
      </w:tr>
    </w:tbl>
    <w:p w14:paraId="14A58114" w14:textId="77777777" w:rsidR="001E5F2A" w:rsidRPr="002D68BB" w:rsidRDefault="001E5F2A">
      <w:pPr>
        <w:rPr>
          <w:sz w:val="20"/>
          <w:szCs w:val="20"/>
        </w:rPr>
      </w:pPr>
    </w:p>
    <w:p w14:paraId="2C559BCE" w14:textId="77777777" w:rsidR="001E5F2A" w:rsidRPr="002D68BB" w:rsidRDefault="001E5F2A">
      <w:pPr>
        <w:rPr>
          <w:sz w:val="20"/>
          <w:szCs w:val="20"/>
        </w:rPr>
      </w:pPr>
    </w:p>
    <w:p w14:paraId="6B4708DF" w14:textId="657DA518" w:rsidR="001E5F2A" w:rsidRPr="002D68BB" w:rsidRDefault="00747094">
      <w:pPr>
        <w:numPr>
          <w:ilvl w:val="1"/>
          <w:numId w:val="5"/>
        </w:numPr>
        <w:pBdr>
          <w:top w:val="nil"/>
          <w:left w:val="nil"/>
          <w:bottom w:val="nil"/>
          <w:right w:val="nil"/>
          <w:between w:val="nil"/>
        </w:pBdr>
        <w:spacing w:after="120" w:line="240" w:lineRule="auto"/>
        <w:ind w:hanging="76"/>
        <w:rPr>
          <w:b/>
          <w:color w:val="FF0000"/>
          <w:sz w:val="20"/>
          <w:szCs w:val="20"/>
        </w:rPr>
      </w:pPr>
      <w:r w:rsidRPr="002D68BB">
        <w:rPr>
          <w:b/>
          <w:color w:val="FF0000"/>
          <w:sz w:val="20"/>
          <w:szCs w:val="20"/>
        </w:rPr>
        <w:t>Aspectos</w:t>
      </w:r>
      <w:r w:rsidR="00223CB4" w:rsidRPr="002D68BB">
        <w:rPr>
          <w:b/>
          <w:color w:val="FF0000"/>
          <w:sz w:val="20"/>
          <w:szCs w:val="20"/>
        </w:rPr>
        <w:t xml:space="preserve"> de las</w:t>
      </w:r>
      <w:r w:rsidRPr="002D68BB">
        <w:rPr>
          <w:b/>
          <w:color w:val="FF0000"/>
          <w:sz w:val="20"/>
          <w:szCs w:val="20"/>
        </w:rPr>
        <w:t xml:space="preserve"> buenas prácticas de manufactura de alimentos</w:t>
      </w:r>
    </w:p>
    <w:p w14:paraId="1F2C4774" w14:textId="77777777" w:rsidR="001E5F2A" w:rsidRPr="002D68BB" w:rsidRDefault="001E5F2A">
      <w:pPr>
        <w:spacing w:after="120"/>
        <w:rPr>
          <w:sz w:val="20"/>
          <w:szCs w:val="20"/>
        </w:rPr>
      </w:pPr>
    </w:p>
    <w:p w14:paraId="00BDEB1C" w14:textId="59D8CF0C" w:rsidR="001E5F2A" w:rsidRPr="002D68BB" w:rsidRDefault="00747094">
      <w:pPr>
        <w:rPr>
          <w:b/>
          <w:sz w:val="20"/>
          <w:szCs w:val="20"/>
        </w:rPr>
      </w:pPr>
      <w:r w:rsidRPr="002D68BB">
        <w:rPr>
          <w:color w:val="FF0000"/>
          <w:sz w:val="20"/>
          <w:szCs w:val="20"/>
        </w:rPr>
        <w:t>El desarrollo de buenas prácticas de manufactura exige que se contemplen algunos aspectos que aporten al cumplimiento de la normativa y que</w:t>
      </w:r>
      <w:r w:rsidR="00223CB4" w:rsidRPr="002D68BB">
        <w:rPr>
          <w:color w:val="FF0000"/>
          <w:sz w:val="20"/>
          <w:szCs w:val="20"/>
        </w:rPr>
        <w:t>,</w:t>
      </w:r>
      <w:r w:rsidRPr="002D68BB">
        <w:rPr>
          <w:color w:val="FF0000"/>
          <w:sz w:val="20"/>
          <w:szCs w:val="20"/>
        </w:rPr>
        <w:t xml:space="preserve"> en </w:t>
      </w:r>
      <w:r w:rsidR="00223CB4" w:rsidRPr="002D68BB">
        <w:rPr>
          <w:color w:val="FF0000"/>
          <w:sz w:val="20"/>
          <w:szCs w:val="20"/>
        </w:rPr>
        <w:t>la empresa,</w:t>
      </w:r>
      <w:r w:rsidRPr="002D68BB">
        <w:rPr>
          <w:color w:val="FF0000"/>
          <w:sz w:val="20"/>
          <w:szCs w:val="20"/>
        </w:rPr>
        <w:t xml:space="preserve"> se pueda garantizar la manipulación correcta de los alimentos que comercializa</w:t>
      </w:r>
      <w:r w:rsidR="00223CB4" w:rsidRPr="002D68BB">
        <w:rPr>
          <w:color w:val="FF0000"/>
          <w:sz w:val="20"/>
          <w:szCs w:val="20"/>
        </w:rPr>
        <w:t>. A</w:t>
      </w:r>
      <w:r w:rsidRPr="002D68BB">
        <w:rPr>
          <w:color w:val="FF0000"/>
          <w:sz w:val="20"/>
          <w:szCs w:val="20"/>
        </w:rPr>
        <w:t xml:space="preserve"> continuación</w:t>
      </w:r>
      <w:r w:rsidR="00223CB4" w:rsidRPr="002D68BB">
        <w:rPr>
          <w:color w:val="FF0000"/>
          <w:sz w:val="20"/>
          <w:szCs w:val="20"/>
        </w:rPr>
        <w:t>,</w:t>
      </w:r>
      <w:r w:rsidRPr="002D68BB">
        <w:rPr>
          <w:color w:val="FF0000"/>
          <w:sz w:val="20"/>
          <w:szCs w:val="20"/>
        </w:rPr>
        <w:t xml:space="preserve"> se describen </w:t>
      </w:r>
      <w:r w:rsidR="00223CB4" w:rsidRPr="002D68BB">
        <w:rPr>
          <w:color w:val="FF0000"/>
          <w:sz w:val="20"/>
          <w:szCs w:val="20"/>
        </w:rPr>
        <w:t>algunos de los más importantes</w:t>
      </w:r>
      <w:r w:rsidRPr="002D68BB">
        <w:rPr>
          <w:sz w:val="20"/>
          <w:szCs w:val="20"/>
        </w:rPr>
        <w:t xml:space="preserve">. </w:t>
      </w:r>
    </w:p>
    <w:tbl>
      <w:tblPr>
        <w:tblStyle w:val="affffffff8"/>
        <w:tblW w:w="13632" w:type="dxa"/>
        <w:tblInd w:w="0" w:type="dxa"/>
        <w:tblLayout w:type="fixed"/>
        <w:tblLook w:val="0400" w:firstRow="0" w:lastRow="0" w:firstColumn="0" w:lastColumn="0" w:noHBand="0" w:noVBand="1"/>
      </w:tblPr>
      <w:tblGrid>
        <w:gridCol w:w="1828"/>
        <w:gridCol w:w="11804"/>
      </w:tblGrid>
      <w:tr w:rsidR="001E5F2A" w:rsidRPr="002D68BB" w14:paraId="0953F694" w14:textId="77777777">
        <w:tc>
          <w:tcPr>
            <w:tcW w:w="182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0F14CF8" w14:textId="77777777" w:rsidR="001E5F2A" w:rsidRPr="002D68BB" w:rsidRDefault="00747094">
            <w:pPr>
              <w:spacing w:line="240" w:lineRule="auto"/>
              <w:jc w:val="center"/>
              <w:rPr>
                <w:rFonts w:eastAsia="Times New Roman"/>
                <w:sz w:val="20"/>
                <w:szCs w:val="20"/>
              </w:rPr>
            </w:pPr>
            <w:r w:rsidRPr="002D68BB">
              <w:rPr>
                <w:b/>
                <w:color w:val="000000"/>
                <w:sz w:val="20"/>
                <w:szCs w:val="20"/>
              </w:rPr>
              <w:t>Tipo de recurso</w:t>
            </w:r>
          </w:p>
        </w:tc>
        <w:tc>
          <w:tcPr>
            <w:tcW w:w="1180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142277A0" w14:textId="77777777" w:rsidR="001E5F2A" w:rsidRPr="002D68BB" w:rsidRDefault="00747094">
            <w:pPr>
              <w:spacing w:after="60" w:line="240" w:lineRule="auto"/>
              <w:jc w:val="center"/>
              <w:rPr>
                <w:rFonts w:eastAsia="Times New Roman"/>
                <w:sz w:val="20"/>
                <w:szCs w:val="20"/>
              </w:rPr>
            </w:pPr>
            <w:r w:rsidRPr="002D68BB">
              <w:rPr>
                <w:color w:val="000000"/>
                <w:sz w:val="20"/>
                <w:szCs w:val="20"/>
              </w:rPr>
              <w:t>Infografía estática</w:t>
            </w:r>
          </w:p>
        </w:tc>
      </w:tr>
      <w:tr w:rsidR="001E5F2A" w:rsidRPr="002D68BB" w14:paraId="288F8477" w14:textId="77777777">
        <w:tc>
          <w:tcPr>
            <w:tcW w:w="1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7457F" w14:textId="77777777" w:rsidR="001E5F2A" w:rsidRPr="002D68BB" w:rsidRDefault="00747094">
            <w:pPr>
              <w:spacing w:line="240" w:lineRule="auto"/>
              <w:rPr>
                <w:rFonts w:eastAsia="Times New Roman"/>
                <w:sz w:val="20"/>
                <w:szCs w:val="20"/>
              </w:rPr>
            </w:pPr>
            <w:r w:rsidRPr="002D68BB">
              <w:rPr>
                <w:b/>
                <w:color w:val="000000"/>
                <w:sz w:val="20"/>
                <w:szCs w:val="20"/>
              </w:rPr>
              <w:t>Texto introductorio</w:t>
            </w:r>
          </w:p>
        </w:tc>
        <w:tc>
          <w:tcPr>
            <w:tcW w:w="11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20465" w14:textId="7A0818D4" w:rsidR="001E5F2A" w:rsidRPr="002D68BB" w:rsidRDefault="00747094">
            <w:pPr>
              <w:spacing w:after="120"/>
              <w:jc w:val="both"/>
              <w:rPr>
                <w:color w:val="FF0000"/>
                <w:sz w:val="20"/>
                <w:szCs w:val="20"/>
              </w:rPr>
            </w:pPr>
            <w:r w:rsidRPr="002D68BB">
              <w:rPr>
                <w:color w:val="FF0000"/>
                <w:sz w:val="20"/>
                <w:szCs w:val="20"/>
              </w:rPr>
              <w:t>La doctrina desarrollada a partir de la normatividad establecida</w:t>
            </w:r>
            <w:r w:rsidR="00223CB4" w:rsidRPr="002D68BB">
              <w:rPr>
                <w:color w:val="FF0000"/>
                <w:sz w:val="20"/>
                <w:szCs w:val="20"/>
              </w:rPr>
              <w:t>,</w:t>
            </w:r>
            <w:r w:rsidRPr="002D68BB">
              <w:rPr>
                <w:color w:val="FF0000"/>
                <w:sz w:val="20"/>
                <w:szCs w:val="20"/>
              </w:rPr>
              <w:t xml:space="preserve"> por parte de las entidades de sanidad en Colombia</w:t>
            </w:r>
            <w:r w:rsidR="00223CB4" w:rsidRPr="002D68BB">
              <w:rPr>
                <w:color w:val="FF0000"/>
                <w:sz w:val="20"/>
                <w:szCs w:val="20"/>
              </w:rPr>
              <w:t>,</w:t>
            </w:r>
            <w:r w:rsidRPr="002D68BB">
              <w:rPr>
                <w:color w:val="FF0000"/>
                <w:sz w:val="20"/>
                <w:szCs w:val="20"/>
              </w:rPr>
              <w:t xml:space="preserve"> para promover las buenas prácticas de manufactura de alimentos</w:t>
            </w:r>
            <w:r w:rsidR="00223CB4" w:rsidRPr="002D68BB">
              <w:rPr>
                <w:color w:val="FF0000"/>
                <w:sz w:val="20"/>
                <w:szCs w:val="20"/>
              </w:rPr>
              <w:t>,</w:t>
            </w:r>
            <w:r w:rsidRPr="002D68BB">
              <w:rPr>
                <w:color w:val="FF0000"/>
                <w:sz w:val="20"/>
                <w:szCs w:val="20"/>
              </w:rPr>
              <w:t xml:space="preserve"> se soporta en un conjunto de normas que abarcan diversos aspectos a desarrollar en las empresas, en cabeza de sus directivas y de los individuos que participan en los procesos y actividades dentro de la cadena productiva y comercial de los alimentos, los cuales se pueden resumir en la siguiente manera:</w:t>
            </w:r>
          </w:p>
        </w:tc>
      </w:tr>
      <w:tr w:rsidR="001E5F2A" w:rsidRPr="002D68BB" w14:paraId="1F120CE3" w14:textId="77777777">
        <w:trPr>
          <w:trHeight w:val="420"/>
        </w:trPr>
        <w:tc>
          <w:tcPr>
            <w:tcW w:w="136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80C1" w14:textId="23BD12C6" w:rsidR="001E5F2A" w:rsidRPr="002D68BB" w:rsidRDefault="00223CB4">
            <w:pPr>
              <w:jc w:val="center"/>
              <w:rPr>
                <w:b/>
                <w:bCs/>
                <w:color w:val="FF0000"/>
                <w:sz w:val="20"/>
                <w:szCs w:val="20"/>
              </w:rPr>
            </w:pPr>
            <w:commentRangeStart w:id="6"/>
            <w:r w:rsidRPr="002D68BB">
              <w:rPr>
                <w:b/>
                <w:bCs/>
                <w:color w:val="FF0000"/>
                <w:sz w:val="20"/>
                <w:szCs w:val="20"/>
              </w:rPr>
              <w:lastRenderedPageBreak/>
              <w:t>Figura 1</w:t>
            </w:r>
          </w:p>
          <w:p w14:paraId="2785EE81" w14:textId="476A4CE8" w:rsidR="00223CB4" w:rsidRPr="002D68BB" w:rsidRDefault="00223CB4">
            <w:pPr>
              <w:jc w:val="center"/>
              <w:rPr>
                <w:i/>
                <w:iCs/>
                <w:color w:val="FF0000"/>
                <w:sz w:val="20"/>
                <w:szCs w:val="20"/>
              </w:rPr>
            </w:pPr>
            <w:r w:rsidRPr="002D68BB">
              <w:rPr>
                <w:i/>
                <w:iCs/>
                <w:color w:val="FF0000"/>
                <w:sz w:val="20"/>
                <w:szCs w:val="20"/>
              </w:rPr>
              <w:t>Buenas prácticas de manufactura de alimentos</w:t>
            </w:r>
            <w:commentRangeEnd w:id="6"/>
            <w:r w:rsidRPr="002D68BB">
              <w:rPr>
                <w:rStyle w:val="CommentReference"/>
                <w:sz w:val="20"/>
                <w:szCs w:val="20"/>
              </w:rPr>
              <w:commentReference w:id="6"/>
            </w:r>
          </w:p>
          <w:p w14:paraId="472D3671" w14:textId="77777777" w:rsidR="001E5F2A" w:rsidRPr="002D68BB" w:rsidRDefault="00B320BE">
            <w:pPr>
              <w:spacing w:line="240" w:lineRule="auto"/>
              <w:jc w:val="center"/>
              <w:rPr>
                <w:color w:val="000000"/>
                <w:sz w:val="20"/>
                <w:szCs w:val="20"/>
              </w:rPr>
            </w:pPr>
            <w:bookmarkStart w:id="7" w:name="_heading=h.35nkun2" w:colFirst="0" w:colLast="0"/>
            <w:bookmarkEnd w:id="7"/>
            <w:r>
              <w:rPr>
                <w:noProof/>
                <w:color w:val="000000"/>
                <w:sz w:val="20"/>
                <w:szCs w:val="20"/>
              </w:rPr>
              <w:pict w14:anchorId="1DDBDF21">
                <v:shape id="Imagen 1" o:spid="_x0000_i1071" type="#_x0000_t75" alt="" style="width:403.65pt;height:218.3pt;visibility:visible;mso-width-percent:0;mso-height-percent:0;mso-width-percent:0;mso-height-percent:0">
                  <v:imagedata r:id="rId38" o:title=""/>
                </v:shape>
              </w:pict>
            </w:r>
          </w:p>
          <w:p w14:paraId="2C8E6E16" w14:textId="77777777" w:rsidR="001E5F2A" w:rsidRPr="002D68BB" w:rsidRDefault="001E5F2A">
            <w:pPr>
              <w:spacing w:line="240" w:lineRule="auto"/>
              <w:jc w:val="center"/>
              <w:rPr>
                <w:rFonts w:eastAsia="Times New Roman"/>
                <w:sz w:val="20"/>
                <w:szCs w:val="20"/>
              </w:rPr>
            </w:pPr>
          </w:p>
          <w:p w14:paraId="6F21FE15" w14:textId="77777777" w:rsidR="001E5F2A" w:rsidRPr="002D68BB" w:rsidRDefault="00747094">
            <w:pPr>
              <w:spacing w:line="240" w:lineRule="auto"/>
              <w:rPr>
                <w:color w:val="1155CC"/>
                <w:sz w:val="20"/>
                <w:szCs w:val="20"/>
              </w:rPr>
            </w:pPr>
            <w:r w:rsidRPr="002D68BB">
              <w:rPr>
                <w:sz w:val="20"/>
                <w:szCs w:val="20"/>
                <w:highlight w:val="yellow"/>
              </w:rPr>
              <w:t>El texto y el icono que acompaña a cada imagen debe ser similar porque la imagen modelo de la infografía los iconos se tomaron de</w:t>
            </w:r>
            <w:r w:rsidRPr="002D68BB">
              <w:rPr>
                <w:sz w:val="20"/>
                <w:szCs w:val="20"/>
              </w:rPr>
              <w:t xml:space="preserve"> </w:t>
            </w:r>
            <w:hyperlink r:id="rId39">
              <w:r w:rsidRPr="002D68BB">
                <w:rPr>
                  <w:color w:val="1155CC"/>
                  <w:sz w:val="20"/>
                  <w:szCs w:val="20"/>
                  <w:u w:val="single"/>
                </w:rPr>
                <w:t>https://www.istockphoto.com/</w:t>
              </w:r>
            </w:hyperlink>
            <w:r w:rsidRPr="002D68BB">
              <w:rPr>
                <w:color w:val="1155CC"/>
                <w:sz w:val="20"/>
                <w:szCs w:val="20"/>
              </w:rPr>
              <w:t xml:space="preserve">  </w:t>
            </w:r>
          </w:p>
          <w:p w14:paraId="061D5F66" w14:textId="77777777" w:rsidR="001E5F2A" w:rsidRPr="002D68BB" w:rsidRDefault="001E5F2A">
            <w:pPr>
              <w:spacing w:line="240" w:lineRule="auto"/>
              <w:rPr>
                <w:sz w:val="20"/>
                <w:szCs w:val="20"/>
              </w:rPr>
            </w:pPr>
          </w:p>
          <w:p w14:paraId="2FE17198" w14:textId="77777777" w:rsidR="001E5F2A" w:rsidRPr="002D68BB" w:rsidRDefault="00747094">
            <w:pPr>
              <w:spacing w:line="240" w:lineRule="auto"/>
              <w:rPr>
                <w:sz w:val="20"/>
                <w:szCs w:val="20"/>
              </w:rPr>
            </w:pPr>
            <w:r w:rsidRPr="002D68BB">
              <w:rPr>
                <w:sz w:val="20"/>
                <w:szCs w:val="20"/>
              </w:rPr>
              <w:t>Texto que va en cada globo es:</w:t>
            </w:r>
          </w:p>
          <w:p w14:paraId="76CFAE21" w14:textId="77777777" w:rsidR="001E5F2A" w:rsidRPr="002D68BB" w:rsidRDefault="001E5F2A">
            <w:pPr>
              <w:spacing w:line="240" w:lineRule="auto"/>
              <w:rPr>
                <w:color w:val="666666"/>
                <w:sz w:val="20"/>
                <w:szCs w:val="20"/>
              </w:rPr>
            </w:pPr>
          </w:p>
          <w:p w14:paraId="185826FF" w14:textId="77777777" w:rsidR="001E5F2A" w:rsidRPr="002D68BB" w:rsidRDefault="00747094">
            <w:pPr>
              <w:spacing w:line="240" w:lineRule="auto"/>
              <w:rPr>
                <w:sz w:val="20"/>
                <w:szCs w:val="20"/>
                <w:highlight w:val="yellow"/>
              </w:rPr>
            </w:pPr>
            <w:r w:rsidRPr="002D68BB">
              <w:rPr>
                <w:b/>
                <w:sz w:val="20"/>
                <w:szCs w:val="20"/>
                <w:highlight w:val="yellow"/>
              </w:rPr>
              <w:t>Buenas Prácticas de Manufactura de Alimentos</w:t>
            </w:r>
          </w:p>
          <w:p w14:paraId="08DCB39F" w14:textId="77777777" w:rsidR="001E5F2A" w:rsidRPr="002D68BB" w:rsidRDefault="001E5F2A">
            <w:pPr>
              <w:spacing w:line="240" w:lineRule="auto"/>
              <w:rPr>
                <w:sz w:val="20"/>
                <w:szCs w:val="20"/>
                <w:highlight w:val="yellow"/>
              </w:rPr>
            </w:pPr>
          </w:p>
          <w:p w14:paraId="15E389F8" w14:textId="77777777" w:rsidR="001E5F2A" w:rsidRPr="002D68BB" w:rsidRDefault="00747094">
            <w:pPr>
              <w:spacing w:line="240" w:lineRule="auto"/>
              <w:rPr>
                <w:sz w:val="20"/>
                <w:szCs w:val="20"/>
                <w:highlight w:val="yellow"/>
              </w:rPr>
            </w:pPr>
            <w:r w:rsidRPr="002D68BB">
              <w:rPr>
                <w:sz w:val="20"/>
                <w:szCs w:val="20"/>
                <w:highlight w:val="yellow"/>
              </w:rPr>
              <w:t>Planes de Saneamiento</w:t>
            </w:r>
          </w:p>
          <w:p w14:paraId="5530B334" w14:textId="77777777" w:rsidR="001E5F2A" w:rsidRPr="002D68BB" w:rsidRDefault="001E5F2A">
            <w:pPr>
              <w:spacing w:line="240" w:lineRule="auto"/>
              <w:rPr>
                <w:sz w:val="20"/>
                <w:szCs w:val="20"/>
                <w:highlight w:val="yellow"/>
              </w:rPr>
            </w:pPr>
          </w:p>
          <w:p w14:paraId="4857B000" w14:textId="77777777" w:rsidR="001E5F2A" w:rsidRPr="002D68BB" w:rsidRDefault="00747094">
            <w:pPr>
              <w:spacing w:line="240" w:lineRule="auto"/>
              <w:rPr>
                <w:sz w:val="20"/>
                <w:szCs w:val="20"/>
                <w:highlight w:val="yellow"/>
              </w:rPr>
            </w:pPr>
            <w:r w:rsidRPr="002D68BB">
              <w:rPr>
                <w:sz w:val="20"/>
                <w:szCs w:val="20"/>
                <w:highlight w:val="yellow"/>
              </w:rPr>
              <w:t>Almacenamientos, Distribución, Transportes y Comercialización</w:t>
            </w:r>
          </w:p>
          <w:p w14:paraId="6707CF3B" w14:textId="77777777" w:rsidR="001E5F2A" w:rsidRPr="002D68BB" w:rsidRDefault="001E5F2A">
            <w:pPr>
              <w:spacing w:line="240" w:lineRule="auto"/>
              <w:rPr>
                <w:sz w:val="20"/>
                <w:szCs w:val="20"/>
                <w:highlight w:val="yellow"/>
              </w:rPr>
            </w:pPr>
          </w:p>
          <w:p w14:paraId="31A60578" w14:textId="77777777" w:rsidR="001E5F2A" w:rsidRPr="002D68BB" w:rsidRDefault="00747094">
            <w:pPr>
              <w:spacing w:line="240" w:lineRule="auto"/>
              <w:rPr>
                <w:sz w:val="20"/>
                <w:szCs w:val="20"/>
                <w:highlight w:val="yellow"/>
              </w:rPr>
            </w:pPr>
            <w:r w:rsidRPr="002D68BB">
              <w:rPr>
                <w:sz w:val="20"/>
                <w:szCs w:val="20"/>
                <w:highlight w:val="yellow"/>
              </w:rPr>
              <w:t>Aseguramiento a la Calidad e Inocuidad.</w:t>
            </w:r>
          </w:p>
          <w:p w14:paraId="492C89CF" w14:textId="77777777" w:rsidR="001E5F2A" w:rsidRPr="002D68BB" w:rsidRDefault="001E5F2A">
            <w:pPr>
              <w:spacing w:line="240" w:lineRule="auto"/>
              <w:rPr>
                <w:sz w:val="20"/>
                <w:szCs w:val="20"/>
                <w:highlight w:val="yellow"/>
              </w:rPr>
            </w:pPr>
          </w:p>
          <w:p w14:paraId="4CAFB366" w14:textId="77777777" w:rsidR="001E5F2A" w:rsidRPr="002D68BB" w:rsidRDefault="00747094">
            <w:pPr>
              <w:spacing w:line="240" w:lineRule="auto"/>
              <w:rPr>
                <w:sz w:val="20"/>
                <w:szCs w:val="20"/>
                <w:highlight w:val="yellow"/>
              </w:rPr>
            </w:pPr>
            <w:r w:rsidRPr="002D68BB">
              <w:rPr>
                <w:sz w:val="20"/>
                <w:szCs w:val="20"/>
                <w:highlight w:val="yellow"/>
              </w:rPr>
              <w:t>Personal Manipulador de Alimentos</w:t>
            </w:r>
          </w:p>
          <w:p w14:paraId="0B822ACC" w14:textId="77777777" w:rsidR="001E5F2A" w:rsidRPr="002D68BB" w:rsidRDefault="001E5F2A">
            <w:pPr>
              <w:spacing w:line="240" w:lineRule="auto"/>
              <w:rPr>
                <w:sz w:val="20"/>
                <w:szCs w:val="20"/>
                <w:highlight w:val="yellow"/>
              </w:rPr>
            </w:pPr>
          </w:p>
          <w:p w14:paraId="1BB08650" w14:textId="77777777" w:rsidR="001E5F2A" w:rsidRPr="002D68BB" w:rsidRDefault="00747094">
            <w:pPr>
              <w:spacing w:line="240" w:lineRule="auto"/>
              <w:rPr>
                <w:sz w:val="20"/>
                <w:szCs w:val="20"/>
                <w:highlight w:val="yellow"/>
              </w:rPr>
            </w:pPr>
            <w:r w:rsidRPr="002D68BB">
              <w:rPr>
                <w:sz w:val="20"/>
                <w:szCs w:val="20"/>
                <w:highlight w:val="yellow"/>
              </w:rPr>
              <w:t>Requisitos de Higiene y fabricación</w:t>
            </w:r>
          </w:p>
          <w:p w14:paraId="5E1D795C" w14:textId="77777777" w:rsidR="001E5F2A" w:rsidRPr="002D68BB" w:rsidRDefault="001E5F2A">
            <w:pPr>
              <w:spacing w:line="240" w:lineRule="auto"/>
              <w:rPr>
                <w:sz w:val="20"/>
                <w:szCs w:val="20"/>
                <w:highlight w:val="yellow"/>
              </w:rPr>
            </w:pPr>
          </w:p>
          <w:p w14:paraId="2BC5B782" w14:textId="77777777" w:rsidR="001E5F2A" w:rsidRPr="002D68BB" w:rsidRDefault="00747094">
            <w:pPr>
              <w:spacing w:line="240" w:lineRule="auto"/>
              <w:rPr>
                <w:sz w:val="20"/>
                <w:szCs w:val="20"/>
              </w:rPr>
            </w:pPr>
            <w:r w:rsidRPr="002D68BB">
              <w:rPr>
                <w:sz w:val="20"/>
                <w:szCs w:val="20"/>
                <w:highlight w:val="yellow"/>
              </w:rPr>
              <w:t>Equipos e Instalaciones</w:t>
            </w:r>
          </w:p>
          <w:p w14:paraId="5B1DBE15" w14:textId="77777777" w:rsidR="001E5F2A" w:rsidRPr="002D68BB" w:rsidRDefault="001E5F2A">
            <w:pPr>
              <w:spacing w:line="240" w:lineRule="auto"/>
              <w:rPr>
                <w:rFonts w:eastAsia="Times New Roman"/>
                <w:sz w:val="20"/>
                <w:szCs w:val="20"/>
              </w:rPr>
            </w:pPr>
          </w:p>
        </w:tc>
      </w:tr>
      <w:tr w:rsidR="001E5F2A" w:rsidRPr="002D68BB" w14:paraId="6E381B04" w14:textId="77777777">
        <w:tc>
          <w:tcPr>
            <w:tcW w:w="1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53177" w14:textId="77777777" w:rsidR="001E5F2A" w:rsidRPr="002D68BB" w:rsidRDefault="00747094">
            <w:pPr>
              <w:spacing w:line="240" w:lineRule="auto"/>
              <w:rPr>
                <w:rFonts w:eastAsia="Times New Roman"/>
                <w:sz w:val="20"/>
                <w:szCs w:val="20"/>
              </w:rPr>
            </w:pPr>
            <w:r w:rsidRPr="002D68BB">
              <w:rPr>
                <w:b/>
                <w:color w:val="000000"/>
                <w:sz w:val="20"/>
                <w:szCs w:val="20"/>
              </w:rPr>
              <w:lastRenderedPageBreak/>
              <w:t>Código de la imagen</w:t>
            </w:r>
          </w:p>
        </w:tc>
        <w:tc>
          <w:tcPr>
            <w:tcW w:w="11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76345" w14:textId="77777777" w:rsidR="001E5F2A" w:rsidRPr="002D68BB" w:rsidRDefault="00747094">
            <w:pPr>
              <w:spacing w:line="240" w:lineRule="auto"/>
              <w:rPr>
                <w:rFonts w:eastAsia="Times New Roman"/>
                <w:sz w:val="20"/>
                <w:szCs w:val="20"/>
              </w:rPr>
            </w:pPr>
            <w:proofErr w:type="spellStart"/>
            <w:r w:rsidRPr="002D68BB">
              <w:rPr>
                <w:sz w:val="20"/>
                <w:szCs w:val="20"/>
              </w:rPr>
              <w:t>632202_CF1_i013</w:t>
            </w:r>
            <w:proofErr w:type="spellEnd"/>
          </w:p>
        </w:tc>
      </w:tr>
    </w:tbl>
    <w:p w14:paraId="79715732" w14:textId="77777777" w:rsidR="001E5F2A" w:rsidRPr="002D68BB" w:rsidRDefault="001E5F2A">
      <w:pPr>
        <w:rPr>
          <w:b/>
          <w:sz w:val="20"/>
          <w:szCs w:val="20"/>
        </w:rPr>
      </w:pPr>
    </w:p>
    <w:p w14:paraId="0C2B04FD" w14:textId="77777777" w:rsidR="001E5F2A" w:rsidRPr="002D68BB" w:rsidRDefault="001E5F2A">
      <w:pPr>
        <w:rPr>
          <w:b/>
          <w:sz w:val="20"/>
          <w:szCs w:val="20"/>
        </w:rPr>
      </w:pPr>
    </w:p>
    <w:p w14:paraId="696B2012" w14:textId="77777777" w:rsidR="001E5F2A" w:rsidRPr="002D68BB" w:rsidRDefault="001E5F2A">
      <w:pPr>
        <w:rPr>
          <w:b/>
          <w:sz w:val="20"/>
          <w:szCs w:val="20"/>
        </w:rPr>
      </w:pPr>
    </w:p>
    <w:p w14:paraId="4DBA3B4A" w14:textId="07B1C226" w:rsidR="001E5F2A" w:rsidRPr="002D68BB" w:rsidRDefault="00747094">
      <w:pPr>
        <w:rPr>
          <w:b/>
          <w:color w:val="FF0000"/>
          <w:sz w:val="20"/>
          <w:szCs w:val="20"/>
        </w:rPr>
      </w:pPr>
      <w:r w:rsidRPr="002D68BB">
        <w:rPr>
          <w:color w:val="FF0000"/>
          <w:sz w:val="20"/>
          <w:szCs w:val="20"/>
        </w:rPr>
        <w:t>A continuación, se describe</w:t>
      </w:r>
      <w:r w:rsidR="00FA5651" w:rsidRPr="002D68BB">
        <w:rPr>
          <w:color w:val="FF0000"/>
          <w:sz w:val="20"/>
          <w:szCs w:val="20"/>
        </w:rPr>
        <w:t>n</w:t>
      </w:r>
      <w:r w:rsidRPr="002D68BB">
        <w:rPr>
          <w:color w:val="FF0000"/>
          <w:sz w:val="20"/>
          <w:szCs w:val="20"/>
        </w:rPr>
        <w:t xml:space="preserve"> cada uno de los aspectos </w:t>
      </w:r>
      <w:r w:rsidR="00FA5651" w:rsidRPr="002D68BB">
        <w:rPr>
          <w:color w:val="FF0000"/>
          <w:sz w:val="20"/>
          <w:szCs w:val="20"/>
        </w:rPr>
        <w:t>por</w:t>
      </w:r>
      <w:r w:rsidRPr="002D68BB">
        <w:rPr>
          <w:color w:val="FF0000"/>
          <w:sz w:val="20"/>
          <w:szCs w:val="20"/>
        </w:rPr>
        <w:t xml:space="preserve"> desarrollar</w:t>
      </w:r>
      <w:r w:rsidR="00FA5651" w:rsidRPr="002D68BB">
        <w:rPr>
          <w:color w:val="FF0000"/>
          <w:sz w:val="20"/>
          <w:szCs w:val="20"/>
        </w:rPr>
        <w:t>,</w:t>
      </w:r>
      <w:r w:rsidRPr="002D68BB">
        <w:rPr>
          <w:color w:val="FF0000"/>
          <w:sz w:val="20"/>
          <w:szCs w:val="20"/>
        </w:rPr>
        <w:t xml:space="preserve"> en el ejercicio de buenas prácticas de manufactura de alimentos:</w:t>
      </w:r>
    </w:p>
    <w:p w14:paraId="7C815D2C" w14:textId="77777777" w:rsidR="001E5F2A" w:rsidRPr="002D68BB" w:rsidRDefault="001E5F2A">
      <w:pPr>
        <w:rPr>
          <w:b/>
          <w:sz w:val="20"/>
          <w:szCs w:val="20"/>
        </w:rPr>
      </w:pPr>
    </w:p>
    <w:tbl>
      <w:tblPr>
        <w:tblStyle w:val="aff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5F2A" w:rsidRPr="002D68BB" w14:paraId="7DC139D7" w14:textId="77777777">
        <w:trPr>
          <w:trHeight w:val="444"/>
        </w:trPr>
        <w:tc>
          <w:tcPr>
            <w:tcW w:w="13422" w:type="dxa"/>
            <w:shd w:val="clear" w:color="auto" w:fill="8DB3E2"/>
          </w:tcPr>
          <w:p w14:paraId="09E05248" w14:textId="77777777" w:rsidR="001E5F2A" w:rsidRPr="002D68BB" w:rsidRDefault="00747094">
            <w:pPr>
              <w:keepNext/>
              <w:keepLines/>
              <w:pBdr>
                <w:top w:val="nil"/>
                <w:left w:val="nil"/>
                <w:bottom w:val="nil"/>
                <w:right w:val="nil"/>
                <w:between w:val="nil"/>
              </w:pBdr>
              <w:spacing w:before="400" w:after="120"/>
              <w:jc w:val="center"/>
              <w:rPr>
                <w:color w:val="000000"/>
                <w:sz w:val="20"/>
                <w:szCs w:val="20"/>
              </w:rPr>
            </w:pPr>
            <w:r w:rsidRPr="002D68BB">
              <w:rPr>
                <w:color w:val="000000"/>
                <w:sz w:val="20"/>
                <w:szCs w:val="20"/>
              </w:rPr>
              <w:t>Cuadro de texto</w:t>
            </w:r>
          </w:p>
        </w:tc>
      </w:tr>
      <w:tr w:rsidR="001E5F2A" w:rsidRPr="002D68BB" w14:paraId="6BB92023" w14:textId="77777777">
        <w:tc>
          <w:tcPr>
            <w:tcW w:w="13422" w:type="dxa"/>
          </w:tcPr>
          <w:p w14:paraId="78D4FB51" w14:textId="77777777" w:rsidR="001E5F2A" w:rsidRPr="002D68BB" w:rsidRDefault="00747094">
            <w:pPr>
              <w:spacing w:after="120" w:line="240" w:lineRule="auto"/>
              <w:rPr>
                <w:color w:val="000000"/>
                <w:sz w:val="20"/>
                <w:szCs w:val="20"/>
              </w:rPr>
            </w:pPr>
            <w:r w:rsidRPr="002D68BB">
              <w:rPr>
                <w:b/>
                <w:color w:val="000000"/>
                <w:sz w:val="20"/>
                <w:szCs w:val="20"/>
              </w:rPr>
              <w:t>Equipos e Instalaciones:</w:t>
            </w:r>
            <w:r w:rsidRPr="002D68BB">
              <w:rPr>
                <w:color w:val="000000"/>
                <w:sz w:val="20"/>
                <w:szCs w:val="20"/>
              </w:rPr>
              <w:t xml:space="preserve"> </w:t>
            </w:r>
          </w:p>
          <w:p w14:paraId="1DBA4957" w14:textId="77777777" w:rsidR="001E5F2A" w:rsidRPr="002D68BB" w:rsidRDefault="001E5F2A">
            <w:pPr>
              <w:pBdr>
                <w:top w:val="nil"/>
                <w:left w:val="nil"/>
                <w:bottom w:val="nil"/>
                <w:right w:val="nil"/>
                <w:between w:val="nil"/>
              </w:pBdr>
              <w:ind w:left="720"/>
              <w:jc w:val="both"/>
              <w:rPr>
                <w:color w:val="000000"/>
                <w:sz w:val="20"/>
                <w:szCs w:val="20"/>
              </w:rPr>
            </w:pPr>
          </w:p>
          <w:p w14:paraId="0E9C4C46" w14:textId="4EF582E2" w:rsidR="001E5F2A" w:rsidRPr="002D68BB" w:rsidRDefault="00FA5651">
            <w:pPr>
              <w:pBdr>
                <w:top w:val="nil"/>
                <w:left w:val="nil"/>
                <w:bottom w:val="nil"/>
                <w:right w:val="nil"/>
                <w:between w:val="nil"/>
              </w:pBdr>
              <w:spacing w:after="120"/>
              <w:jc w:val="both"/>
              <w:rPr>
                <w:color w:val="FF0000"/>
                <w:sz w:val="20"/>
                <w:szCs w:val="20"/>
              </w:rPr>
            </w:pPr>
            <w:r w:rsidRPr="002D68BB">
              <w:rPr>
                <w:color w:val="FF0000"/>
                <w:sz w:val="20"/>
                <w:szCs w:val="20"/>
              </w:rPr>
              <w:t xml:space="preserve">Los </w:t>
            </w:r>
            <w:r w:rsidR="00747094" w:rsidRPr="002D68BB">
              <w:rPr>
                <w:color w:val="FF0000"/>
                <w:sz w:val="20"/>
                <w:szCs w:val="20"/>
              </w:rPr>
              <w:t>equipos y las instalaciones de operación (bodegas), en general</w:t>
            </w:r>
            <w:r w:rsidRPr="002D68BB">
              <w:rPr>
                <w:color w:val="FF0000"/>
                <w:sz w:val="20"/>
                <w:szCs w:val="20"/>
              </w:rPr>
              <w:t xml:space="preserve">, </w:t>
            </w:r>
            <w:r w:rsidR="00747094" w:rsidRPr="002D68BB">
              <w:rPr>
                <w:color w:val="FF0000"/>
                <w:sz w:val="20"/>
                <w:szCs w:val="20"/>
              </w:rPr>
              <w:t>deben estar diseñad</w:t>
            </w:r>
            <w:r w:rsidRPr="002D68BB">
              <w:rPr>
                <w:color w:val="FF0000"/>
                <w:sz w:val="20"/>
                <w:szCs w:val="20"/>
              </w:rPr>
              <w:t>o</w:t>
            </w:r>
            <w:r w:rsidR="00747094" w:rsidRPr="002D68BB">
              <w:rPr>
                <w:color w:val="FF0000"/>
                <w:sz w:val="20"/>
                <w:szCs w:val="20"/>
              </w:rPr>
              <w:t>s con características adecuadas a cada tipo de alimento</w:t>
            </w:r>
            <w:r w:rsidRPr="002D68BB">
              <w:rPr>
                <w:color w:val="FF0000"/>
                <w:sz w:val="20"/>
                <w:szCs w:val="20"/>
              </w:rPr>
              <w:t xml:space="preserve">. Estos espacios, según corresponda, serán </w:t>
            </w:r>
            <w:r w:rsidR="00747094" w:rsidRPr="002D68BB">
              <w:rPr>
                <w:color w:val="FF0000"/>
                <w:sz w:val="20"/>
                <w:szCs w:val="20"/>
              </w:rPr>
              <w:t>secos, de cuartos fríos, en materiales resistentes, impermeables, sin filtraciones o defectuosos con fisuras, no porosos, no absorbentes o que permitan filtraciones, de fácil acceso para realizar las actividades de limpieza, que presenten una distribución secuencial y lógica al proceso de producción empaque y despacho, con sus debidas delimitaciones y señalizaciones y adecuaciones de aislamiento para evitar traslado de atmósferas o contaminaciones por tipos de poluciones o gases, etc. Debe haber servicios sanitarios suficientes y suministro de recursos como agua, entre otros.</w:t>
            </w:r>
          </w:p>
          <w:p w14:paraId="1D26DFB7" w14:textId="77777777" w:rsidR="001E5F2A" w:rsidRPr="002D68BB" w:rsidRDefault="00747094">
            <w:pPr>
              <w:jc w:val="both"/>
              <w:rPr>
                <w:b/>
                <w:sz w:val="20"/>
                <w:szCs w:val="20"/>
              </w:rPr>
            </w:pPr>
            <w:r w:rsidRPr="002D68BB">
              <w:rPr>
                <w:b/>
                <w:sz w:val="20"/>
                <w:szCs w:val="20"/>
                <w:highlight w:val="yellow"/>
              </w:rPr>
              <w:t>Instalaciones tipo estantería</w:t>
            </w:r>
          </w:p>
          <w:p w14:paraId="7761317D" w14:textId="77777777" w:rsidR="001E5F2A" w:rsidRPr="002D68BB" w:rsidRDefault="00B320BE">
            <w:pPr>
              <w:jc w:val="both"/>
              <w:rPr>
                <w:sz w:val="20"/>
                <w:szCs w:val="20"/>
              </w:rPr>
            </w:pPr>
            <w:r>
              <w:rPr>
                <w:noProof/>
                <w:sz w:val="20"/>
                <w:szCs w:val="20"/>
              </w:rPr>
              <w:lastRenderedPageBreak/>
              <w:pict w14:anchorId="5BA7A511">
                <v:shape id="Imagen 168" o:spid="_x0000_i1070" type="#_x0000_t75" alt="trastero de un restaurante o una cafetería con alimentos básicos no perecederos, alimentos conservados, alimentación saludable, frutas y verduras. - almacenar de alimentos fotografías e imágenes de stock" style="width:251.25pt;height:167pt;visibility:visible;mso-width-percent:0;mso-height-percent:0;mso-width-percent:0;mso-height-percent:0">
                  <v:imagedata r:id="rId40" o:title="trastero de un restaurante o una cafetería con alimentos básicos no perecederos, alimentos conservados, alimentación saludable, frutas y verduras"/>
                </v:shape>
              </w:pict>
            </w:r>
          </w:p>
          <w:p w14:paraId="66B48996" w14:textId="77777777" w:rsidR="001E5F2A" w:rsidRPr="002D68BB" w:rsidRDefault="00747094">
            <w:pPr>
              <w:jc w:val="both"/>
              <w:rPr>
                <w:sz w:val="20"/>
                <w:szCs w:val="20"/>
              </w:rPr>
            </w:pPr>
            <w:r w:rsidRPr="002D68BB">
              <w:rPr>
                <w:sz w:val="20"/>
                <w:szCs w:val="20"/>
                <w:highlight w:val="yellow"/>
              </w:rPr>
              <w:t>Imagen de un almacén o bodega con estantería ojala con alimentos o bebidas</w:t>
            </w:r>
          </w:p>
          <w:p w14:paraId="370F1F07" w14:textId="77777777" w:rsidR="001E5F2A" w:rsidRPr="002D68BB" w:rsidRDefault="001E5F2A">
            <w:pPr>
              <w:jc w:val="both"/>
              <w:rPr>
                <w:sz w:val="20"/>
                <w:szCs w:val="20"/>
              </w:rPr>
            </w:pPr>
          </w:p>
          <w:p w14:paraId="5A2619B9"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632202_CF1_i014</w:t>
            </w:r>
            <w:proofErr w:type="spellEnd"/>
          </w:p>
          <w:p w14:paraId="02B5A14E" w14:textId="77777777" w:rsidR="001E5F2A" w:rsidRPr="002D68BB" w:rsidRDefault="001E5F2A">
            <w:pPr>
              <w:jc w:val="both"/>
              <w:rPr>
                <w:color w:val="7F7F7F"/>
                <w:sz w:val="20"/>
                <w:szCs w:val="20"/>
              </w:rPr>
            </w:pPr>
          </w:p>
          <w:p w14:paraId="0CF9F1AD" w14:textId="77777777" w:rsidR="001E5F2A" w:rsidRPr="002D68BB" w:rsidRDefault="00D53537">
            <w:pPr>
              <w:widowControl w:val="0"/>
              <w:rPr>
                <w:color w:val="7F7F7F"/>
                <w:sz w:val="20"/>
                <w:szCs w:val="20"/>
              </w:rPr>
            </w:pPr>
            <w:hyperlink r:id="rId41">
              <w:r w:rsidR="00747094" w:rsidRPr="002D68BB">
                <w:rPr>
                  <w:color w:val="0000FF"/>
                  <w:sz w:val="20"/>
                  <w:szCs w:val="20"/>
                  <w:u w:val="single"/>
                </w:rPr>
                <w:t>https://media.istockphoto.com/photos/storage-room-of-a-restaurant-or-a-cafe-with-nonperishable-food-picture-id1309407335?k=20&amp;m=1309407335&amp;s=612x612&amp;w=0&amp;h=hspEOzX07FrHrgo2iUyvn5on_7vsvYIDITSupmokj_Y</w:t>
              </w:r>
            </w:hyperlink>
            <w:r w:rsidR="00747094" w:rsidRPr="002D68BB">
              <w:rPr>
                <w:color w:val="7F7F7F"/>
                <w:sz w:val="20"/>
                <w:szCs w:val="20"/>
              </w:rPr>
              <w:t xml:space="preserve">= </w:t>
            </w:r>
          </w:p>
        </w:tc>
      </w:tr>
    </w:tbl>
    <w:p w14:paraId="3812C894" w14:textId="77777777" w:rsidR="001E5F2A" w:rsidRPr="002D68BB" w:rsidRDefault="001E5F2A">
      <w:pPr>
        <w:rPr>
          <w:b/>
          <w:sz w:val="20"/>
          <w:szCs w:val="20"/>
        </w:rPr>
      </w:pPr>
    </w:p>
    <w:tbl>
      <w:tblPr>
        <w:tblStyle w:val="aff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5F2A" w:rsidRPr="002D68BB" w14:paraId="47CFCDA7" w14:textId="77777777">
        <w:trPr>
          <w:trHeight w:val="444"/>
        </w:trPr>
        <w:tc>
          <w:tcPr>
            <w:tcW w:w="13422" w:type="dxa"/>
            <w:shd w:val="clear" w:color="auto" w:fill="8DB3E2"/>
          </w:tcPr>
          <w:p w14:paraId="43A5B9A5" w14:textId="77777777" w:rsidR="001E5F2A" w:rsidRPr="002D68BB" w:rsidRDefault="00747094">
            <w:pPr>
              <w:keepNext/>
              <w:keepLines/>
              <w:pBdr>
                <w:top w:val="nil"/>
                <w:left w:val="nil"/>
                <w:bottom w:val="nil"/>
                <w:right w:val="nil"/>
                <w:between w:val="nil"/>
              </w:pBdr>
              <w:spacing w:before="400" w:after="120"/>
              <w:jc w:val="center"/>
              <w:rPr>
                <w:color w:val="000000"/>
                <w:sz w:val="20"/>
                <w:szCs w:val="20"/>
              </w:rPr>
            </w:pPr>
            <w:r w:rsidRPr="002D68BB">
              <w:rPr>
                <w:color w:val="000000"/>
                <w:sz w:val="20"/>
                <w:szCs w:val="20"/>
              </w:rPr>
              <w:t>Cuadro de texto</w:t>
            </w:r>
          </w:p>
        </w:tc>
      </w:tr>
      <w:tr w:rsidR="001E5F2A" w:rsidRPr="002D68BB" w14:paraId="327B6629" w14:textId="77777777">
        <w:tc>
          <w:tcPr>
            <w:tcW w:w="13422" w:type="dxa"/>
          </w:tcPr>
          <w:p w14:paraId="0A1149ED" w14:textId="77777777" w:rsidR="001E5F2A" w:rsidRPr="002D68BB" w:rsidRDefault="001E5F2A">
            <w:pPr>
              <w:jc w:val="both"/>
              <w:rPr>
                <w:color w:val="7F7F7F"/>
                <w:sz w:val="20"/>
                <w:szCs w:val="20"/>
              </w:rPr>
            </w:pPr>
          </w:p>
          <w:p w14:paraId="544DBCCC" w14:textId="19FB2B09" w:rsidR="001E5F2A" w:rsidRPr="00D53537" w:rsidRDefault="00747094">
            <w:pPr>
              <w:pBdr>
                <w:top w:val="nil"/>
                <w:left w:val="nil"/>
                <w:bottom w:val="nil"/>
                <w:right w:val="nil"/>
                <w:between w:val="nil"/>
              </w:pBdr>
              <w:rPr>
                <w:b/>
                <w:color w:val="FF0000"/>
                <w:sz w:val="20"/>
                <w:szCs w:val="20"/>
              </w:rPr>
            </w:pPr>
            <w:r w:rsidRPr="00D53537">
              <w:rPr>
                <w:b/>
                <w:color w:val="FF0000"/>
                <w:sz w:val="20"/>
                <w:szCs w:val="20"/>
              </w:rPr>
              <w:t xml:space="preserve">Requisitos de </w:t>
            </w:r>
            <w:r w:rsidR="00D53537" w:rsidRPr="00D53537">
              <w:rPr>
                <w:b/>
                <w:color w:val="FF0000"/>
                <w:sz w:val="20"/>
                <w:szCs w:val="20"/>
              </w:rPr>
              <w:t>h</w:t>
            </w:r>
            <w:r w:rsidRPr="00D53537">
              <w:rPr>
                <w:b/>
                <w:color w:val="FF0000"/>
                <w:sz w:val="20"/>
                <w:szCs w:val="20"/>
              </w:rPr>
              <w:t>igiene y fabricación</w:t>
            </w:r>
          </w:p>
          <w:p w14:paraId="4550C4B0" w14:textId="77777777" w:rsidR="001E5F2A" w:rsidRPr="002D68BB" w:rsidRDefault="001E5F2A">
            <w:pPr>
              <w:pBdr>
                <w:top w:val="nil"/>
                <w:left w:val="nil"/>
                <w:bottom w:val="nil"/>
                <w:right w:val="nil"/>
                <w:between w:val="nil"/>
              </w:pBdr>
              <w:rPr>
                <w:b/>
                <w:color w:val="000000"/>
                <w:sz w:val="20"/>
                <w:szCs w:val="20"/>
              </w:rPr>
            </w:pPr>
          </w:p>
          <w:p w14:paraId="469660F7" w14:textId="74D53271" w:rsidR="001E5F2A" w:rsidRPr="002D68BB" w:rsidRDefault="00747094">
            <w:pPr>
              <w:pBdr>
                <w:top w:val="nil"/>
                <w:left w:val="nil"/>
                <w:bottom w:val="nil"/>
                <w:right w:val="nil"/>
                <w:between w:val="nil"/>
              </w:pBdr>
              <w:spacing w:after="120"/>
              <w:jc w:val="both"/>
              <w:rPr>
                <w:color w:val="FF0000"/>
                <w:sz w:val="20"/>
                <w:szCs w:val="20"/>
              </w:rPr>
            </w:pPr>
            <w:r w:rsidRPr="002D68BB">
              <w:rPr>
                <w:color w:val="FF0000"/>
                <w:sz w:val="20"/>
                <w:szCs w:val="20"/>
              </w:rPr>
              <w:t>En este aspecto de buenas prácticas de manufactura, la empresa debe verificar que los proveedores de materias primas, insumos y suministros</w:t>
            </w:r>
            <w:r w:rsidR="00726815" w:rsidRPr="002D68BB">
              <w:rPr>
                <w:color w:val="FF0000"/>
                <w:sz w:val="20"/>
                <w:szCs w:val="20"/>
              </w:rPr>
              <w:t>,</w:t>
            </w:r>
            <w:r w:rsidRPr="002D68BB">
              <w:rPr>
                <w:color w:val="FF0000"/>
                <w:sz w:val="20"/>
                <w:szCs w:val="20"/>
              </w:rPr>
              <w:t xml:space="preserve"> como empaques marquillas etc., </w:t>
            </w:r>
            <w:r w:rsidR="00726815" w:rsidRPr="002D68BB">
              <w:rPr>
                <w:color w:val="FF0000"/>
                <w:sz w:val="20"/>
                <w:szCs w:val="20"/>
              </w:rPr>
              <w:t xml:space="preserve">cumplan </w:t>
            </w:r>
            <w:r w:rsidRPr="002D68BB">
              <w:rPr>
                <w:color w:val="FF0000"/>
                <w:sz w:val="20"/>
                <w:szCs w:val="20"/>
              </w:rPr>
              <w:t>con estrictas características de higiene e inocuidad, sanidad de sus productos</w:t>
            </w:r>
            <w:r w:rsidR="00726815" w:rsidRPr="002D68BB">
              <w:rPr>
                <w:color w:val="FF0000"/>
                <w:sz w:val="20"/>
                <w:szCs w:val="20"/>
              </w:rPr>
              <w:t xml:space="preserve">, </w:t>
            </w:r>
            <w:r w:rsidRPr="002D68BB">
              <w:rPr>
                <w:color w:val="FF0000"/>
                <w:sz w:val="20"/>
                <w:szCs w:val="20"/>
              </w:rPr>
              <w:t>calidad e integralidad técnica de los mismos, evidenciando que como proveedores, aplican durante su proceso de obtención</w:t>
            </w:r>
            <w:r w:rsidR="00726815" w:rsidRPr="002D68BB">
              <w:rPr>
                <w:color w:val="FF0000"/>
                <w:sz w:val="20"/>
                <w:szCs w:val="20"/>
              </w:rPr>
              <w:t>,</w:t>
            </w:r>
            <w:r w:rsidRPr="002D68BB">
              <w:rPr>
                <w:color w:val="FF0000"/>
                <w:sz w:val="20"/>
                <w:szCs w:val="20"/>
              </w:rPr>
              <w:t xml:space="preserve"> métodos y controles sanitarios y de higiene que garantizan la idoneidad de las materias primas insumos y suministros, previniendo así, la contaminación. De igual manera la empresa debe aplicar en sus instalaciones</w:t>
            </w:r>
            <w:r w:rsidR="00726815" w:rsidRPr="002D68BB">
              <w:rPr>
                <w:color w:val="FF0000"/>
                <w:sz w:val="20"/>
                <w:szCs w:val="20"/>
              </w:rPr>
              <w:t>,</w:t>
            </w:r>
            <w:r w:rsidRPr="002D68BB">
              <w:rPr>
                <w:color w:val="FF0000"/>
                <w:sz w:val="20"/>
                <w:szCs w:val="20"/>
              </w:rPr>
              <w:t xml:space="preserve"> y</w:t>
            </w:r>
            <w:r w:rsidR="00726815" w:rsidRPr="002D68BB">
              <w:rPr>
                <w:color w:val="FF0000"/>
                <w:sz w:val="20"/>
                <w:szCs w:val="20"/>
              </w:rPr>
              <w:t xml:space="preserve"> con su</w:t>
            </w:r>
            <w:r w:rsidRPr="002D68BB">
              <w:rPr>
                <w:color w:val="FF0000"/>
                <w:sz w:val="20"/>
                <w:szCs w:val="20"/>
              </w:rPr>
              <w:t xml:space="preserve"> personal de trabajo</w:t>
            </w:r>
            <w:r w:rsidR="00726815" w:rsidRPr="002D68BB">
              <w:rPr>
                <w:color w:val="FF0000"/>
                <w:sz w:val="20"/>
                <w:szCs w:val="20"/>
              </w:rPr>
              <w:t>,</w:t>
            </w:r>
            <w:r w:rsidRPr="002D68BB">
              <w:rPr>
                <w:color w:val="FF0000"/>
                <w:sz w:val="20"/>
                <w:szCs w:val="20"/>
              </w:rPr>
              <w:t xml:space="preserve"> iniciativas de rutina que favorezcan la cultura de higiene y sanidad de los productos derivados de los procesos, dando continuidad en la cadena productiva y comercial</w:t>
            </w:r>
            <w:r w:rsidR="00726815" w:rsidRPr="002D68BB">
              <w:rPr>
                <w:color w:val="FF0000"/>
                <w:sz w:val="20"/>
                <w:szCs w:val="20"/>
              </w:rPr>
              <w:t>,</w:t>
            </w:r>
            <w:r w:rsidRPr="002D68BB">
              <w:rPr>
                <w:color w:val="FF0000"/>
                <w:sz w:val="20"/>
                <w:szCs w:val="20"/>
              </w:rPr>
              <w:t xml:space="preserve"> a la inocuidad de los productos.</w:t>
            </w:r>
          </w:p>
          <w:p w14:paraId="1212B315" w14:textId="77777777" w:rsidR="001E5F2A" w:rsidRPr="002D68BB" w:rsidRDefault="00747094">
            <w:pPr>
              <w:spacing w:line="240" w:lineRule="auto"/>
              <w:rPr>
                <w:b/>
                <w:sz w:val="20"/>
                <w:szCs w:val="20"/>
              </w:rPr>
            </w:pPr>
            <w:r w:rsidRPr="002D68BB">
              <w:rPr>
                <w:b/>
                <w:sz w:val="20"/>
                <w:szCs w:val="20"/>
                <w:highlight w:val="yellow"/>
              </w:rPr>
              <w:t>Higiene del personal</w:t>
            </w:r>
          </w:p>
          <w:p w14:paraId="726CEDD0" w14:textId="77777777" w:rsidR="001E5F2A" w:rsidRPr="002D68BB" w:rsidRDefault="00B320BE">
            <w:pPr>
              <w:spacing w:line="240" w:lineRule="auto"/>
              <w:rPr>
                <w:sz w:val="20"/>
                <w:szCs w:val="20"/>
              </w:rPr>
            </w:pPr>
            <w:r>
              <w:rPr>
                <w:noProof/>
                <w:sz w:val="20"/>
                <w:szCs w:val="20"/>
              </w:rPr>
              <w:lastRenderedPageBreak/>
              <w:pict w14:anchorId="45F28D79">
                <v:shape id="Imagen 162" o:spid="_x0000_i1069" type="#_x0000_t75" alt="un hombre que trabaja en el almacén de la fábrica de alimentos. - producción de alimentos fotografías e imágenes de stock" style="width:198.4pt;height:132.5pt;visibility:visible;mso-width-percent:0;mso-height-percent:0;mso-width-percent:0;mso-height-percent:0">
                  <v:imagedata r:id="rId42" o:title="un hombre que trabaja en el almacén de la fábrica de alimentos"/>
                </v:shape>
              </w:pict>
            </w:r>
          </w:p>
          <w:p w14:paraId="57EC45D0" w14:textId="77777777" w:rsidR="001E5F2A" w:rsidRPr="002D68BB" w:rsidRDefault="00747094">
            <w:pPr>
              <w:spacing w:line="240" w:lineRule="auto"/>
              <w:rPr>
                <w:sz w:val="20"/>
                <w:szCs w:val="20"/>
              </w:rPr>
            </w:pPr>
            <w:r w:rsidRPr="002D68BB">
              <w:rPr>
                <w:sz w:val="20"/>
                <w:szCs w:val="20"/>
                <w:highlight w:val="yellow"/>
              </w:rPr>
              <w:t>Persona que se encuentre en un lugar en el que comercialicen alimentos y este vestido con toda la indumentaria de protección y manipulación</w:t>
            </w:r>
          </w:p>
          <w:p w14:paraId="1E3F2324" w14:textId="77777777" w:rsidR="001E5F2A" w:rsidRPr="002D68BB" w:rsidRDefault="001E5F2A">
            <w:pPr>
              <w:spacing w:line="240" w:lineRule="auto"/>
              <w:rPr>
                <w:sz w:val="20"/>
                <w:szCs w:val="20"/>
              </w:rPr>
            </w:pPr>
          </w:p>
          <w:p w14:paraId="7733E91A" w14:textId="77777777" w:rsidR="001E5F2A" w:rsidRPr="002D68BB" w:rsidRDefault="00747094">
            <w:pPr>
              <w:pBdr>
                <w:top w:val="nil"/>
                <w:left w:val="nil"/>
                <w:bottom w:val="nil"/>
                <w:right w:val="nil"/>
                <w:between w:val="nil"/>
              </w:pBdr>
              <w:spacing w:after="120"/>
              <w:jc w:val="both"/>
              <w:rPr>
                <w:color w:val="000000"/>
                <w:sz w:val="20"/>
                <w:szCs w:val="20"/>
              </w:rPr>
            </w:pPr>
            <w:r w:rsidRPr="002D68BB">
              <w:rPr>
                <w:b/>
                <w:color w:val="000000"/>
                <w:sz w:val="20"/>
                <w:szCs w:val="20"/>
              </w:rPr>
              <w:t xml:space="preserve">Imagen: </w:t>
            </w:r>
            <w:proofErr w:type="spellStart"/>
            <w:r w:rsidRPr="002D68BB">
              <w:rPr>
                <w:sz w:val="20"/>
                <w:szCs w:val="20"/>
              </w:rPr>
              <w:t>632202_CF1_i015</w:t>
            </w:r>
            <w:proofErr w:type="spellEnd"/>
          </w:p>
          <w:p w14:paraId="1D828029" w14:textId="77777777" w:rsidR="001E5F2A" w:rsidRPr="002D68BB" w:rsidRDefault="00D53537">
            <w:pPr>
              <w:widowControl w:val="0"/>
              <w:rPr>
                <w:color w:val="7F7F7F"/>
                <w:sz w:val="20"/>
                <w:szCs w:val="20"/>
              </w:rPr>
            </w:pPr>
            <w:hyperlink r:id="rId43">
              <w:r w:rsidR="00747094" w:rsidRPr="002D68BB">
                <w:rPr>
                  <w:color w:val="0000FF"/>
                  <w:sz w:val="20"/>
                  <w:szCs w:val="20"/>
                  <w:u w:val="single"/>
                </w:rPr>
                <w:t>https://media.istockphoto.com/photos/man-working-at-food-factory-warehouse-picture-id1156909925?k=20&amp;m=1156909925&amp;s=612x612&amp;w=0&amp;h=PsxvDMj7hYfp5-upSKbmoTDq3-mJyCBsJFvxienT5YA</w:t>
              </w:r>
            </w:hyperlink>
            <w:r w:rsidR="00747094" w:rsidRPr="002D68BB">
              <w:rPr>
                <w:color w:val="7F7F7F"/>
                <w:sz w:val="20"/>
                <w:szCs w:val="20"/>
              </w:rPr>
              <w:t xml:space="preserve">= </w:t>
            </w:r>
          </w:p>
        </w:tc>
      </w:tr>
    </w:tbl>
    <w:p w14:paraId="430AEE63" w14:textId="77777777" w:rsidR="001E5F2A" w:rsidRPr="002D68BB" w:rsidRDefault="001E5F2A">
      <w:pPr>
        <w:rPr>
          <w:b/>
          <w:sz w:val="20"/>
          <w:szCs w:val="20"/>
        </w:rPr>
      </w:pPr>
    </w:p>
    <w:p w14:paraId="15682E59" w14:textId="77777777" w:rsidR="001E5F2A" w:rsidRPr="002D68BB" w:rsidRDefault="001E5F2A">
      <w:pPr>
        <w:rPr>
          <w:b/>
          <w:sz w:val="20"/>
          <w:szCs w:val="20"/>
        </w:rPr>
      </w:pPr>
    </w:p>
    <w:tbl>
      <w:tblPr>
        <w:tblStyle w:val="afff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5F2A" w:rsidRPr="002D68BB" w14:paraId="5E907926" w14:textId="77777777">
        <w:trPr>
          <w:trHeight w:val="444"/>
        </w:trPr>
        <w:tc>
          <w:tcPr>
            <w:tcW w:w="13422" w:type="dxa"/>
            <w:shd w:val="clear" w:color="auto" w:fill="8DB3E2"/>
          </w:tcPr>
          <w:p w14:paraId="58C6D2C3" w14:textId="77777777" w:rsidR="001E5F2A" w:rsidRPr="002D68BB" w:rsidRDefault="00747094">
            <w:pPr>
              <w:keepNext/>
              <w:keepLines/>
              <w:pBdr>
                <w:top w:val="nil"/>
                <w:left w:val="nil"/>
                <w:bottom w:val="nil"/>
                <w:right w:val="nil"/>
                <w:between w:val="nil"/>
              </w:pBdr>
              <w:spacing w:before="400" w:after="120"/>
              <w:jc w:val="center"/>
              <w:rPr>
                <w:color w:val="000000"/>
                <w:sz w:val="20"/>
                <w:szCs w:val="20"/>
              </w:rPr>
            </w:pPr>
            <w:r w:rsidRPr="002D68BB">
              <w:rPr>
                <w:color w:val="000000"/>
                <w:sz w:val="20"/>
                <w:szCs w:val="20"/>
              </w:rPr>
              <w:t>Cuadro de texto</w:t>
            </w:r>
          </w:p>
        </w:tc>
      </w:tr>
      <w:tr w:rsidR="001E5F2A" w:rsidRPr="002D68BB" w14:paraId="35356D2D" w14:textId="77777777">
        <w:tc>
          <w:tcPr>
            <w:tcW w:w="13422" w:type="dxa"/>
          </w:tcPr>
          <w:p w14:paraId="67849FBD" w14:textId="77777777" w:rsidR="001E5F2A" w:rsidRPr="002D68BB" w:rsidRDefault="001E5F2A">
            <w:pPr>
              <w:jc w:val="both"/>
              <w:rPr>
                <w:color w:val="7F7F7F"/>
                <w:sz w:val="20"/>
                <w:szCs w:val="20"/>
              </w:rPr>
            </w:pPr>
          </w:p>
          <w:p w14:paraId="65F0F5F1" w14:textId="6E646E0B" w:rsidR="001E5F2A" w:rsidRPr="002D68BB" w:rsidRDefault="00747094">
            <w:pPr>
              <w:pBdr>
                <w:top w:val="nil"/>
                <w:left w:val="nil"/>
                <w:bottom w:val="nil"/>
                <w:right w:val="nil"/>
                <w:between w:val="nil"/>
              </w:pBdr>
              <w:spacing w:line="240" w:lineRule="auto"/>
              <w:rPr>
                <w:b/>
                <w:color w:val="FF0000"/>
                <w:sz w:val="20"/>
                <w:szCs w:val="20"/>
              </w:rPr>
            </w:pPr>
            <w:r w:rsidRPr="002D68BB">
              <w:rPr>
                <w:b/>
                <w:color w:val="FF0000"/>
                <w:sz w:val="20"/>
                <w:szCs w:val="20"/>
              </w:rPr>
              <w:t xml:space="preserve">Personal </w:t>
            </w:r>
            <w:r w:rsidR="00B3295E" w:rsidRPr="002D68BB">
              <w:rPr>
                <w:b/>
                <w:color w:val="FF0000"/>
                <w:sz w:val="20"/>
                <w:szCs w:val="20"/>
              </w:rPr>
              <w:t>m</w:t>
            </w:r>
            <w:r w:rsidRPr="002D68BB">
              <w:rPr>
                <w:b/>
                <w:color w:val="FF0000"/>
                <w:sz w:val="20"/>
                <w:szCs w:val="20"/>
              </w:rPr>
              <w:t xml:space="preserve">anipulador de </w:t>
            </w:r>
            <w:r w:rsidR="00B3295E" w:rsidRPr="002D68BB">
              <w:rPr>
                <w:b/>
                <w:color w:val="FF0000"/>
                <w:sz w:val="20"/>
                <w:szCs w:val="20"/>
              </w:rPr>
              <w:t>a</w:t>
            </w:r>
            <w:r w:rsidRPr="002D68BB">
              <w:rPr>
                <w:b/>
                <w:color w:val="FF0000"/>
                <w:sz w:val="20"/>
                <w:szCs w:val="20"/>
              </w:rPr>
              <w:t>limentos</w:t>
            </w:r>
          </w:p>
          <w:p w14:paraId="6818080C" w14:textId="77777777" w:rsidR="001E5F2A" w:rsidRPr="002D68BB" w:rsidRDefault="001E5F2A">
            <w:pPr>
              <w:pBdr>
                <w:top w:val="nil"/>
                <w:left w:val="nil"/>
                <w:bottom w:val="nil"/>
                <w:right w:val="nil"/>
                <w:between w:val="nil"/>
              </w:pBdr>
              <w:spacing w:line="240" w:lineRule="auto"/>
              <w:ind w:left="720"/>
              <w:rPr>
                <w:color w:val="000000"/>
                <w:sz w:val="20"/>
                <w:szCs w:val="20"/>
              </w:rPr>
            </w:pPr>
          </w:p>
          <w:p w14:paraId="7CF9AAF8" w14:textId="1B411BD9" w:rsidR="001E5F2A" w:rsidRPr="002D68BB" w:rsidRDefault="00B3295E">
            <w:pPr>
              <w:pBdr>
                <w:top w:val="nil"/>
                <w:left w:val="nil"/>
                <w:bottom w:val="nil"/>
                <w:right w:val="nil"/>
                <w:between w:val="nil"/>
              </w:pBdr>
              <w:spacing w:after="120"/>
              <w:jc w:val="both"/>
              <w:rPr>
                <w:color w:val="FF0000"/>
                <w:sz w:val="20"/>
                <w:szCs w:val="20"/>
              </w:rPr>
            </w:pPr>
            <w:r w:rsidRPr="002D68BB">
              <w:rPr>
                <w:color w:val="FF0000"/>
                <w:sz w:val="20"/>
                <w:szCs w:val="20"/>
              </w:rPr>
              <w:t>R</w:t>
            </w:r>
            <w:r w:rsidR="00747094" w:rsidRPr="002D68BB">
              <w:rPr>
                <w:color w:val="FF0000"/>
                <w:sz w:val="20"/>
                <w:szCs w:val="20"/>
              </w:rPr>
              <w:t xml:space="preserve">efiere al conjunto de trabajadores de la empresa productora, transportadora y comercializadora de alimentos, la cual debe cumplir estrictamente las normas de higiene, protección y seguridad industrial, de tal manera que se mantenga un adecuado ambiente de limpieza, higiene, y salud en el trabajo; </w:t>
            </w:r>
            <w:r w:rsidRPr="002D68BB">
              <w:rPr>
                <w:color w:val="FF0000"/>
                <w:sz w:val="20"/>
                <w:szCs w:val="20"/>
              </w:rPr>
              <w:t xml:space="preserve">ello </w:t>
            </w:r>
            <w:r w:rsidR="00747094" w:rsidRPr="002D68BB">
              <w:rPr>
                <w:color w:val="FF0000"/>
                <w:sz w:val="20"/>
                <w:szCs w:val="20"/>
              </w:rPr>
              <w:t>implica acogerse a planes de capacitación permanentes, continuos y periódicos, los cuales</w:t>
            </w:r>
            <w:r w:rsidRPr="002D68BB">
              <w:rPr>
                <w:color w:val="FF0000"/>
                <w:sz w:val="20"/>
                <w:szCs w:val="20"/>
              </w:rPr>
              <w:t xml:space="preserve"> deberán desarrollarse en, </w:t>
            </w:r>
            <w:r w:rsidR="00747094" w:rsidRPr="002D68BB">
              <w:rPr>
                <w:color w:val="FF0000"/>
                <w:sz w:val="20"/>
                <w:szCs w:val="20"/>
              </w:rPr>
              <w:t>mínimo</w:t>
            </w:r>
            <w:r w:rsidRPr="002D68BB">
              <w:rPr>
                <w:color w:val="FF0000"/>
                <w:sz w:val="20"/>
                <w:szCs w:val="20"/>
              </w:rPr>
              <w:t>,</w:t>
            </w:r>
            <w:r w:rsidR="00747094" w:rsidRPr="002D68BB">
              <w:rPr>
                <w:color w:val="FF0000"/>
                <w:sz w:val="20"/>
                <w:szCs w:val="20"/>
              </w:rPr>
              <w:t xml:space="preserve"> 10 horas al año y deben estar avalados por </w:t>
            </w:r>
            <w:r w:rsidRPr="002D68BB">
              <w:rPr>
                <w:color w:val="FF0000"/>
                <w:sz w:val="20"/>
                <w:szCs w:val="20"/>
              </w:rPr>
              <w:t xml:space="preserve">una </w:t>
            </w:r>
            <w:r w:rsidR="00747094" w:rsidRPr="002D68BB">
              <w:rPr>
                <w:color w:val="FF0000"/>
                <w:sz w:val="20"/>
                <w:szCs w:val="20"/>
              </w:rPr>
              <w:t xml:space="preserve">entidad competente, no en </w:t>
            </w:r>
            <w:r w:rsidRPr="002D68BB">
              <w:rPr>
                <w:color w:val="FF0000"/>
                <w:sz w:val="20"/>
                <w:szCs w:val="20"/>
              </w:rPr>
              <w:t>el</w:t>
            </w:r>
            <w:r w:rsidR="00747094" w:rsidRPr="002D68BB">
              <w:rPr>
                <w:color w:val="FF0000"/>
                <w:sz w:val="20"/>
                <w:szCs w:val="20"/>
              </w:rPr>
              <w:t xml:space="preserve"> ejercicio discrecional e interno de la empresa.</w:t>
            </w:r>
          </w:p>
          <w:p w14:paraId="1120DA8B" w14:textId="77777777" w:rsidR="001E5F2A" w:rsidRPr="002D68BB" w:rsidRDefault="00747094">
            <w:pPr>
              <w:pBdr>
                <w:top w:val="nil"/>
                <w:left w:val="nil"/>
                <w:bottom w:val="nil"/>
                <w:right w:val="nil"/>
                <w:between w:val="nil"/>
              </w:pBdr>
              <w:spacing w:after="120"/>
              <w:jc w:val="both"/>
              <w:rPr>
                <w:b/>
                <w:sz w:val="20"/>
                <w:szCs w:val="20"/>
              </w:rPr>
            </w:pPr>
            <w:r w:rsidRPr="002D68BB">
              <w:rPr>
                <w:b/>
                <w:sz w:val="20"/>
                <w:szCs w:val="20"/>
                <w:highlight w:val="yellow"/>
              </w:rPr>
              <w:t>Personal manipulador de alimentos</w:t>
            </w:r>
          </w:p>
          <w:p w14:paraId="346CB015" w14:textId="77777777" w:rsidR="001E5F2A" w:rsidRPr="002D68BB" w:rsidRDefault="00B320BE">
            <w:pPr>
              <w:pBdr>
                <w:top w:val="nil"/>
                <w:left w:val="nil"/>
                <w:bottom w:val="nil"/>
                <w:right w:val="nil"/>
                <w:between w:val="nil"/>
              </w:pBdr>
              <w:spacing w:after="120"/>
              <w:jc w:val="both"/>
              <w:rPr>
                <w:sz w:val="20"/>
                <w:szCs w:val="20"/>
              </w:rPr>
            </w:pPr>
            <w:r>
              <w:rPr>
                <w:noProof/>
                <w:sz w:val="20"/>
                <w:szCs w:val="20"/>
              </w:rPr>
              <w:lastRenderedPageBreak/>
              <w:pict w14:anchorId="10380327">
                <v:shape id="Imagen 167" o:spid="_x0000_i1068" type="#_x0000_t75" alt="trabajadores de la línea de producción recogiendo galletas recién horneadas del cinturón transportador - producción de alimentos fotografías e imágenes de stock" style="width:206.8pt;height:137.85pt;visibility:visible;mso-width-percent:0;mso-height-percent:0;mso-width-percent:0;mso-height-percent:0">
                  <v:imagedata r:id="rId44" o:title="trabajadores de la línea de producción recogiendo galletas recién horneadas del cinturón transportador - producción de alimentos fotografías e imágenes de stock"/>
                </v:shape>
              </w:pict>
            </w:r>
          </w:p>
          <w:p w14:paraId="48ABE833" w14:textId="77777777" w:rsidR="001E5F2A" w:rsidRPr="002D68BB" w:rsidRDefault="00747094">
            <w:pPr>
              <w:spacing w:line="240" w:lineRule="auto"/>
              <w:rPr>
                <w:sz w:val="20"/>
                <w:szCs w:val="20"/>
              </w:rPr>
            </w:pPr>
            <w:r w:rsidRPr="002D68BB">
              <w:rPr>
                <w:sz w:val="20"/>
                <w:szCs w:val="20"/>
                <w:highlight w:val="yellow"/>
              </w:rPr>
              <w:t>Trabajadores de una misma empresa, con la indumentaria de higiene manipulando alimentos.</w:t>
            </w:r>
            <w:r w:rsidRPr="002D68BB">
              <w:rPr>
                <w:sz w:val="20"/>
                <w:szCs w:val="20"/>
              </w:rPr>
              <w:t xml:space="preserve"> </w:t>
            </w:r>
          </w:p>
          <w:p w14:paraId="05F7CCD0" w14:textId="77777777" w:rsidR="001E5F2A" w:rsidRPr="002D68BB" w:rsidRDefault="001E5F2A">
            <w:pPr>
              <w:spacing w:line="240" w:lineRule="auto"/>
              <w:rPr>
                <w:sz w:val="20"/>
                <w:szCs w:val="20"/>
              </w:rPr>
            </w:pPr>
          </w:p>
          <w:p w14:paraId="0E790AB4" w14:textId="77777777" w:rsidR="001E5F2A" w:rsidRPr="002D68BB" w:rsidRDefault="001E5F2A">
            <w:pPr>
              <w:pBdr>
                <w:top w:val="nil"/>
                <w:left w:val="nil"/>
                <w:bottom w:val="nil"/>
                <w:right w:val="nil"/>
                <w:between w:val="nil"/>
              </w:pBdr>
              <w:spacing w:after="120"/>
              <w:jc w:val="both"/>
              <w:rPr>
                <w:sz w:val="20"/>
                <w:szCs w:val="20"/>
              </w:rPr>
            </w:pPr>
          </w:p>
          <w:p w14:paraId="549C4546"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632202_CF1_i016</w:t>
            </w:r>
            <w:proofErr w:type="spellEnd"/>
          </w:p>
          <w:p w14:paraId="0A1A7CE1" w14:textId="77777777" w:rsidR="001E5F2A" w:rsidRPr="002D68BB" w:rsidRDefault="00D53537">
            <w:pPr>
              <w:pBdr>
                <w:top w:val="nil"/>
                <w:left w:val="nil"/>
                <w:bottom w:val="nil"/>
                <w:right w:val="nil"/>
                <w:between w:val="nil"/>
              </w:pBdr>
              <w:spacing w:after="120"/>
              <w:jc w:val="both"/>
              <w:rPr>
                <w:color w:val="000000"/>
                <w:sz w:val="20"/>
                <w:szCs w:val="20"/>
              </w:rPr>
            </w:pPr>
            <w:hyperlink r:id="rId45">
              <w:r w:rsidR="00747094" w:rsidRPr="002D68BB">
                <w:rPr>
                  <w:color w:val="0000FF"/>
                  <w:sz w:val="20"/>
                  <w:szCs w:val="20"/>
                  <w:u w:val="single"/>
                </w:rPr>
                <w:t>https://media.istockphoto.com/photos/production-line-workers-collecting-freshly-baked-biscuits-from-the-picture-id1156227880?k=20&amp;m=1156227880&amp;s=612x612&amp;w=0&amp;h=yP4kFYAuAOKn3ZEmo--Ag5i4gDi-if-dylCGzQXm3ZE</w:t>
              </w:r>
            </w:hyperlink>
            <w:r w:rsidR="00747094" w:rsidRPr="002D68BB">
              <w:rPr>
                <w:color w:val="7F7F7F"/>
                <w:sz w:val="20"/>
                <w:szCs w:val="20"/>
              </w:rPr>
              <w:t xml:space="preserve"> </w:t>
            </w:r>
          </w:p>
        </w:tc>
      </w:tr>
    </w:tbl>
    <w:p w14:paraId="5DAA1BFB" w14:textId="77777777" w:rsidR="001E5F2A" w:rsidRPr="002D68BB" w:rsidRDefault="001E5F2A">
      <w:pPr>
        <w:rPr>
          <w:b/>
          <w:sz w:val="20"/>
          <w:szCs w:val="20"/>
        </w:rPr>
      </w:pPr>
    </w:p>
    <w:tbl>
      <w:tblPr>
        <w:tblStyle w:val="aff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5F2A" w:rsidRPr="002D68BB" w14:paraId="41BE8C81" w14:textId="77777777">
        <w:trPr>
          <w:trHeight w:val="444"/>
        </w:trPr>
        <w:tc>
          <w:tcPr>
            <w:tcW w:w="13422" w:type="dxa"/>
            <w:shd w:val="clear" w:color="auto" w:fill="8DB3E2"/>
          </w:tcPr>
          <w:p w14:paraId="620054B5" w14:textId="77777777" w:rsidR="001E5F2A" w:rsidRPr="002D68BB" w:rsidRDefault="00747094">
            <w:pPr>
              <w:keepNext/>
              <w:keepLines/>
              <w:pBdr>
                <w:top w:val="nil"/>
                <w:left w:val="nil"/>
                <w:bottom w:val="nil"/>
                <w:right w:val="nil"/>
                <w:between w:val="nil"/>
              </w:pBdr>
              <w:spacing w:before="400" w:after="120"/>
              <w:jc w:val="center"/>
              <w:rPr>
                <w:color w:val="000000"/>
                <w:sz w:val="20"/>
                <w:szCs w:val="20"/>
              </w:rPr>
            </w:pPr>
            <w:r w:rsidRPr="002D68BB">
              <w:rPr>
                <w:color w:val="000000"/>
                <w:sz w:val="20"/>
                <w:szCs w:val="20"/>
              </w:rPr>
              <w:t>Cuadro de texto</w:t>
            </w:r>
          </w:p>
        </w:tc>
      </w:tr>
      <w:tr w:rsidR="001E5F2A" w:rsidRPr="002D68BB" w14:paraId="1A776575" w14:textId="77777777">
        <w:tc>
          <w:tcPr>
            <w:tcW w:w="13422" w:type="dxa"/>
          </w:tcPr>
          <w:p w14:paraId="46210828" w14:textId="0704DEB3" w:rsidR="001E5F2A" w:rsidRPr="002D68BB" w:rsidRDefault="00747094">
            <w:pPr>
              <w:rPr>
                <w:b/>
                <w:color w:val="FF0000"/>
                <w:sz w:val="20"/>
                <w:szCs w:val="20"/>
              </w:rPr>
            </w:pPr>
            <w:r w:rsidRPr="002D68BB">
              <w:rPr>
                <w:b/>
                <w:color w:val="FF0000"/>
                <w:sz w:val="20"/>
                <w:szCs w:val="20"/>
              </w:rPr>
              <w:t xml:space="preserve">Aseguramiento a la </w:t>
            </w:r>
            <w:r w:rsidR="001920DC" w:rsidRPr="002D68BB">
              <w:rPr>
                <w:b/>
                <w:color w:val="FF0000"/>
                <w:sz w:val="20"/>
                <w:szCs w:val="20"/>
              </w:rPr>
              <w:t>c</w:t>
            </w:r>
            <w:r w:rsidRPr="002D68BB">
              <w:rPr>
                <w:b/>
                <w:color w:val="FF0000"/>
                <w:sz w:val="20"/>
                <w:szCs w:val="20"/>
              </w:rPr>
              <w:t xml:space="preserve">alidad e </w:t>
            </w:r>
            <w:r w:rsidR="001920DC" w:rsidRPr="002D68BB">
              <w:rPr>
                <w:b/>
                <w:color w:val="FF0000"/>
                <w:sz w:val="20"/>
                <w:szCs w:val="20"/>
              </w:rPr>
              <w:t>i</w:t>
            </w:r>
            <w:r w:rsidRPr="002D68BB">
              <w:rPr>
                <w:b/>
                <w:color w:val="FF0000"/>
                <w:sz w:val="20"/>
                <w:szCs w:val="20"/>
              </w:rPr>
              <w:t>nocuida</w:t>
            </w:r>
            <w:r w:rsidR="00D53537">
              <w:rPr>
                <w:b/>
                <w:color w:val="FF0000"/>
                <w:sz w:val="20"/>
                <w:szCs w:val="20"/>
              </w:rPr>
              <w:t>d</w:t>
            </w:r>
          </w:p>
          <w:p w14:paraId="7C42B175" w14:textId="77777777" w:rsidR="001E5F2A" w:rsidRPr="002D68BB" w:rsidRDefault="001E5F2A">
            <w:pPr>
              <w:pBdr>
                <w:top w:val="nil"/>
                <w:left w:val="nil"/>
                <w:bottom w:val="nil"/>
                <w:right w:val="nil"/>
                <w:between w:val="nil"/>
              </w:pBdr>
              <w:jc w:val="both"/>
              <w:rPr>
                <w:color w:val="000000"/>
                <w:sz w:val="20"/>
                <w:szCs w:val="20"/>
              </w:rPr>
            </w:pPr>
          </w:p>
          <w:p w14:paraId="259EC7EC" w14:textId="00C84BAC" w:rsidR="001E5F2A" w:rsidRPr="002D68BB" w:rsidRDefault="00747094">
            <w:pPr>
              <w:pBdr>
                <w:top w:val="nil"/>
                <w:left w:val="nil"/>
                <w:bottom w:val="nil"/>
                <w:right w:val="nil"/>
                <w:between w:val="nil"/>
              </w:pBdr>
              <w:jc w:val="both"/>
              <w:rPr>
                <w:color w:val="FF0000"/>
                <w:sz w:val="20"/>
                <w:szCs w:val="20"/>
              </w:rPr>
            </w:pPr>
            <w:r w:rsidRPr="002D68BB">
              <w:rPr>
                <w:color w:val="FF0000"/>
                <w:sz w:val="20"/>
                <w:szCs w:val="20"/>
              </w:rPr>
              <w:t>Las empresas deben establecer procesos y procedimientos bien definidos que garanticen</w:t>
            </w:r>
            <w:r w:rsidR="001920DC" w:rsidRPr="002D68BB">
              <w:rPr>
                <w:color w:val="FF0000"/>
                <w:sz w:val="20"/>
                <w:szCs w:val="20"/>
              </w:rPr>
              <w:t>,</w:t>
            </w:r>
            <w:r w:rsidRPr="002D68BB">
              <w:rPr>
                <w:color w:val="FF0000"/>
                <w:sz w:val="20"/>
                <w:szCs w:val="20"/>
              </w:rPr>
              <w:t xml:space="preserve"> de manera permanente</w:t>
            </w:r>
            <w:r w:rsidR="001920DC" w:rsidRPr="002D68BB">
              <w:rPr>
                <w:color w:val="FF0000"/>
                <w:sz w:val="20"/>
                <w:szCs w:val="20"/>
              </w:rPr>
              <w:t>,</w:t>
            </w:r>
            <w:r w:rsidRPr="002D68BB">
              <w:rPr>
                <w:color w:val="FF0000"/>
                <w:sz w:val="20"/>
                <w:szCs w:val="20"/>
              </w:rPr>
              <w:t xml:space="preserve"> las características de los productos, tal como fueron diseñados y en conformidad </w:t>
            </w:r>
            <w:r w:rsidR="001920DC" w:rsidRPr="002D68BB">
              <w:rPr>
                <w:color w:val="FF0000"/>
                <w:sz w:val="20"/>
                <w:szCs w:val="20"/>
              </w:rPr>
              <w:t xml:space="preserve">con </w:t>
            </w:r>
            <w:r w:rsidRPr="002D68BB">
              <w:rPr>
                <w:color w:val="FF0000"/>
                <w:sz w:val="20"/>
                <w:szCs w:val="20"/>
              </w:rPr>
              <w:t>las características técnicas. Complementariamente y en función la gestión operativa de producción</w:t>
            </w:r>
            <w:r w:rsidR="001920DC" w:rsidRPr="002D68BB">
              <w:rPr>
                <w:color w:val="FF0000"/>
                <w:sz w:val="20"/>
                <w:szCs w:val="20"/>
              </w:rPr>
              <w:t>,</w:t>
            </w:r>
            <w:r w:rsidRPr="002D68BB">
              <w:rPr>
                <w:color w:val="FF0000"/>
                <w:sz w:val="20"/>
                <w:szCs w:val="20"/>
              </w:rPr>
              <w:t xml:space="preserve"> se debe implementar un esquema de controles de calidad preventivos</w:t>
            </w:r>
            <w:r w:rsidR="001920DC" w:rsidRPr="002D68BB">
              <w:rPr>
                <w:color w:val="FF0000"/>
                <w:sz w:val="20"/>
                <w:szCs w:val="20"/>
              </w:rPr>
              <w:t>,</w:t>
            </w:r>
            <w:r w:rsidRPr="002D68BB">
              <w:rPr>
                <w:color w:val="FF0000"/>
                <w:sz w:val="20"/>
                <w:szCs w:val="20"/>
              </w:rPr>
              <w:t xml:space="preserve"> los cuales se deben establecer:</w:t>
            </w:r>
          </w:p>
          <w:p w14:paraId="57686A4C" w14:textId="77777777" w:rsidR="001E5F2A" w:rsidRPr="002D68BB" w:rsidRDefault="001E5F2A">
            <w:pPr>
              <w:pBdr>
                <w:top w:val="nil"/>
                <w:left w:val="nil"/>
                <w:bottom w:val="nil"/>
                <w:right w:val="nil"/>
                <w:between w:val="nil"/>
              </w:pBdr>
              <w:jc w:val="both"/>
              <w:rPr>
                <w:color w:val="000000"/>
                <w:sz w:val="20"/>
                <w:szCs w:val="20"/>
              </w:rPr>
            </w:pPr>
          </w:p>
          <w:p w14:paraId="5BC2BCF9" w14:textId="77777777" w:rsidR="001E5F2A" w:rsidRPr="002D68BB" w:rsidRDefault="00747094">
            <w:pPr>
              <w:spacing w:after="120" w:line="240" w:lineRule="auto"/>
              <w:rPr>
                <w:b/>
                <w:sz w:val="20"/>
                <w:szCs w:val="20"/>
              </w:rPr>
            </w:pPr>
            <w:r w:rsidRPr="002D68BB">
              <w:rPr>
                <w:b/>
                <w:sz w:val="20"/>
                <w:szCs w:val="20"/>
                <w:highlight w:val="yellow"/>
              </w:rPr>
              <w:t>Calidad</w:t>
            </w:r>
          </w:p>
          <w:p w14:paraId="58D894B7" w14:textId="77777777" w:rsidR="001E5F2A" w:rsidRPr="002D68BB" w:rsidRDefault="00B320BE">
            <w:pPr>
              <w:spacing w:after="120" w:line="240" w:lineRule="auto"/>
              <w:rPr>
                <w:sz w:val="20"/>
                <w:szCs w:val="20"/>
              </w:rPr>
            </w:pPr>
            <w:r>
              <w:rPr>
                <w:noProof/>
                <w:sz w:val="20"/>
                <w:szCs w:val="20"/>
              </w:rPr>
              <w:lastRenderedPageBreak/>
              <w:pict w14:anchorId="14D5DA80">
                <v:shape id="Imagen 173" o:spid="_x0000_i1067" type="#_x0000_t75" alt="concepto de gestión de calidad - calidad de procesos de producción fotografías e imágenes de stock" style="width:196.1pt;height:131pt;visibility:visible;mso-width-percent:0;mso-height-percent:0;mso-width-percent:0;mso-height-percent:0">
                  <v:imagedata r:id="rId46" o:title="concepto de gestión de calidad - calidad de procesos de producción fotografías e imágenes de stock"/>
                </v:shape>
              </w:pict>
            </w:r>
          </w:p>
          <w:p w14:paraId="07CE1EC7" w14:textId="77777777" w:rsidR="001E5F2A" w:rsidRPr="002D68BB" w:rsidRDefault="00747094">
            <w:pPr>
              <w:spacing w:after="120" w:line="240" w:lineRule="auto"/>
              <w:rPr>
                <w:sz w:val="20"/>
                <w:szCs w:val="20"/>
              </w:rPr>
            </w:pPr>
            <w:r w:rsidRPr="002D68BB">
              <w:rPr>
                <w:sz w:val="20"/>
                <w:szCs w:val="20"/>
                <w:highlight w:val="yellow"/>
              </w:rPr>
              <w:t>Imagen alusiva a la calidad, puede ser también con símbolo de verificación tipo “chulo”</w:t>
            </w:r>
          </w:p>
          <w:p w14:paraId="097F7A29" w14:textId="77777777" w:rsidR="001E5F2A" w:rsidRPr="002D68BB" w:rsidRDefault="001E5F2A">
            <w:pPr>
              <w:spacing w:after="120" w:line="240" w:lineRule="auto"/>
              <w:rPr>
                <w:sz w:val="20"/>
                <w:szCs w:val="20"/>
              </w:rPr>
            </w:pPr>
          </w:p>
          <w:p w14:paraId="7A7E1D68"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632202_CF1_i017</w:t>
            </w:r>
            <w:proofErr w:type="spellEnd"/>
          </w:p>
          <w:p w14:paraId="533B068E" w14:textId="77777777" w:rsidR="001E5F2A" w:rsidRPr="002D68BB" w:rsidRDefault="00D53537">
            <w:pPr>
              <w:widowControl w:val="0"/>
              <w:rPr>
                <w:sz w:val="20"/>
                <w:szCs w:val="20"/>
              </w:rPr>
            </w:pPr>
            <w:hyperlink r:id="rId47">
              <w:r w:rsidR="00747094" w:rsidRPr="002D68BB">
                <w:rPr>
                  <w:color w:val="0000FF"/>
                  <w:sz w:val="20"/>
                  <w:szCs w:val="20"/>
                  <w:u w:val="single"/>
                </w:rPr>
                <w:t>https://media.istockphoto.com/photos/quality-management-concept-picture-id1148757676?k=20&amp;m=1148757676&amp;s=612x612&amp;w=0&amp;h=Dk-0n8JScBXf8WhTKVvEmwJ0gbJnlHjahhWZdZHWNYI</w:t>
              </w:r>
            </w:hyperlink>
            <w:r w:rsidR="00747094" w:rsidRPr="002D68BB">
              <w:rPr>
                <w:sz w:val="20"/>
                <w:szCs w:val="20"/>
              </w:rPr>
              <w:t xml:space="preserve">= </w:t>
            </w:r>
          </w:p>
        </w:tc>
      </w:tr>
    </w:tbl>
    <w:p w14:paraId="717BF43F" w14:textId="77777777" w:rsidR="001E5F2A" w:rsidRPr="002D68BB" w:rsidRDefault="001E5F2A">
      <w:pPr>
        <w:rPr>
          <w:b/>
          <w:sz w:val="20"/>
          <w:szCs w:val="20"/>
        </w:rPr>
      </w:pPr>
    </w:p>
    <w:p w14:paraId="3B55FE50" w14:textId="77777777" w:rsidR="001E5F2A" w:rsidRPr="002D68BB" w:rsidRDefault="001E5F2A">
      <w:pPr>
        <w:rPr>
          <w:b/>
          <w:sz w:val="20"/>
          <w:szCs w:val="20"/>
        </w:rPr>
      </w:pPr>
    </w:p>
    <w:tbl>
      <w:tblPr>
        <w:tblStyle w:val="affff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5F2A" w:rsidRPr="002D68BB" w14:paraId="358B380B" w14:textId="77777777">
        <w:trPr>
          <w:trHeight w:val="444"/>
        </w:trPr>
        <w:tc>
          <w:tcPr>
            <w:tcW w:w="13422" w:type="dxa"/>
            <w:shd w:val="clear" w:color="auto" w:fill="8DB3E2"/>
          </w:tcPr>
          <w:p w14:paraId="6D0A0C6A" w14:textId="77777777" w:rsidR="001E5F2A" w:rsidRPr="002D68BB" w:rsidRDefault="00747094">
            <w:pPr>
              <w:keepNext/>
              <w:keepLines/>
              <w:pBdr>
                <w:top w:val="nil"/>
                <w:left w:val="nil"/>
                <w:bottom w:val="nil"/>
                <w:right w:val="nil"/>
                <w:between w:val="nil"/>
              </w:pBdr>
              <w:spacing w:before="400" w:after="120"/>
              <w:jc w:val="center"/>
              <w:rPr>
                <w:color w:val="000000"/>
                <w:sz w:val="20"/>
                <w:szCs w:val="20"/>
              </w:rPr>
            </w:pPr>
            <w:r w:rsidRPr="002D68BB">
              <w:rPr>
                <w:color w:val="000000"/>
                <w:sz w:val="20"/>
                <w:szCs w:val="20"/>
              </w:rPr>
              <w:t>Cuadro de texto</w:t>
            </w:r>
          </w:p>
        </w:tc>
      </w:tr>
      <w:tr w:rsidR="001E5F2A" w:rsidRPr="002D68BB" w14:paraId="275C54A9" w14:textId="77777777">
        <w:tc>
          <w:tcPr>
            <w:tcW w:w="13422" w:type="dxa"/>
          </w:tcPr>
          <w:p w14:paraId="38F1C973" w14:textId="0649F8F9" w:rsidR="001E5F2A" w:rsidRPr="002D68BB" w:rsidRDefault="00747094">
            <w:pPr>
              <w:rPr>
                <w:b/>
                <w:color w:val="FF0000"/>
                <w:sz w:val="20"/>
                <w:szCs w:val="20"/>
              </w:rPr>
            </w:pPr>
            <w:r w:rsidRPr="002D68BB">
              <w:rPr>
                <w:b/>
                <w:color w:val="FF0000"/>
                <w:sz w:val="20"/>
                <w:szCs w:val="20"/>
              </w:rPr>
              <w:t xml:space="preserve">Planes de </w:t>
            </w:r>
            <w:r w:rsidR="00F84F23" w:rsidRPr="002D68BB">
              <w:rPr>
                <w:b/>
                <w:color w:val="FF0000"/>
                <w:sz w:val="20"/>
                <w:szCs w:val="20"/>
              </w:rPr>
              <w:t>s</w:t>
            </w:r>
            <w:r w:rsidRPr="002D68BB">
              <w:rPr>
                <w:b/>
                <w:color w:val="FF0000"/>
                <w:sz w:val="20"/>
                <w:szCs w:val="20"/>
              </w:rPr>
              <w:t>aneamiento</w:t>
            </w:r>
          </w:p>
          <w:p w14:paraId="2ECA173F" w14:textId="77777777" w:rsidR="001E5F2A" w:rsidRPr="002D68BB" w:rsidRDefault="001E5F2A">
            <w:pPr>
              <w:pBdr>
                <w:top w:val="nil"/>
                <w:left w:val="nil"/>
                <w:bottom w:val="nil"/>
                <w:right w:val="nil"/>
                <w:between w:val="nil"/>
              </w:pBdr>
              <w:jc w:val="both"/>
              <w:rPr>
                <w:color w:val="000000"/>
                <w:sz w:val="20"/>
                <w:szCs w:val="20"/>
              </w:rPr>
            </w:pPr>
          </w:p>
          <w:p w14:paraId="19EA96E5" w14:textId="582FB668" w:rsidR="001E5F2A" w:rsidRPr="002D68BB" w:rsidRDefault="00747094">
            <w:pPr>
              <w:pBdr>
                <w:top w:val="nil"/>
                <w:left w:val="nil"/>
                <w:bottom w:val="nil"/>
                <w:right w:val="nil"/>
                <w:between w:val="nil"/>
              </w:pBdr>
              <w:jc w:val="both"/>
              <w:rPr>
                <w:color w:val="FF0000"/>
                <w:sz w:val="20"/>
                <w:szCs w:val="20"/>
              </w:rPr>
            </w:pPr>
            <w:r w:rsidRPr="002D68BB">
              <w:rPr>
                <w:color w:val="FF0000"/>
                <w:sz w:val="20"/>
                <w:szCs w:val="20"/>
              </w:rPr>
              <w:t>Este aspecto reúne el conjunto de actividades clasificadas por programas que permiten mantener limpio y saneado el ambiente de la fábrica, bodega, almacén y flota de transportes de alimentos y demás recursos físicos de operación</w:t>
            </w:r>
            <w:r w:rsidR="00F84F23" w:rsidRPr="002D68BB">
              <w:rPr>
                <w:color w:val="FF0000"/>
                <w:sz w:val="20"/>
                <w:szCs w:val="20"/>
              </w:rPr>
              <w:t xml:space="preserve">; lo cual </w:t>
            </w:r>
            <w:r w:rsidRPr="002D68BB">
              <w:rPr>
                <w:color w:val="FF0000"/>
                <w:sz w:val="20"/>
                <w:szCs w:val="20"/>
              </w:rPr>
              <w:t>contempla:</w:t>
            </w:r>
          </w:p>
          <w:p w14:paraId="57AB7BD9" w14:textId="3EF38FAD" w:rsidR="001E5F2A" w:rsidRPr="002D68BB" w:rsidRDefault="001E5F2A">
            <w:pPr>
              <w:spacing w:after="120" w:line="240" w:lineRule="auto"/>
              <w:rPr>
                <w:sz w:val="20"/>
                <w:szCs w:val="20"/>
              </w:rPr>
            </w:pPr>
          </w:p>
          <w:p w14:paraId="20DBBEDC" w14:textId="48769C6B" w:rsidR="002A2D04" w:rsidRPr="002D68BB" w:rsidRDefault="002A2D04" w:rsidP="002A2D04">
            <w:pPr>
              <w:spacing w:after="120" w:line="240" w:lineRule="auto"/>
              <w:jc w:val="center"/>
              <w:rPr>
                <w:b/>
                <w:bCs/>
                <w:color w:val="FF0000"/>
                <w:sz w:val="20"/>
                <w:szCs w:val="20"/>
              </w:rPr>
            </w:pPr>
            <w:commentRangeStart w:id="8"/>
            <w:r w:rsidRPr="002D68BB">
              <w:rPr>
                <w:b/>
                <w:bCs/>
                <w:color w:val="FF0000"/>
                <w:sz w:val="20"/>
                <w:szCs w:val="20"/>
              </w:rPr>
              <w:t>Figura 2</w:t>
            </w:r>
          </w:p>
          <w:p w14:paraId="095B8187" w14:textId="2979AB02" w:rsidR="002A2D04" w:rsidRPr="002D68BB" w:rsidRDefault="002A2D04" w:rsidP="002A2D04">
            <w:pPr>
              <w:spacing w:after="120" w:line="240" w:lineRule="auto"/>
              <w:jc w:val="center"/>
              <w:rPr>
                <w:i/>
                <w:iCs/>
                <w:color w:val="FF0000"/>
                <w:sz w:val="20"/>
                <w:szCs w:val="20"/>
              </w:rPr>
            </w:pPr>
            <w:r w:rsidRPr="002D68BB">
              <w:rPr>
                <w:i/>
                <w:iCs/>
                <w:color w:val="FF0000"/>
                <w:sz w:val="20"/>
                <w:szCs w:val="20"/>
              </w:rPr>
              <w:t>Técnica general de proceso de desinfección y limpieza</w:t>
            </w:r>
            <w:commentRangeEnd w:id="8"/>
            <w:r w:rsidRPr="002D68BB">
              <w:rPr>
                <w:rStyle w:val="CommentReference"/>
                <w:sz w:val="20"/>
                <w:szCs w:val="20"/>
              </w:rPr>
              <w:commentReference w:id="8"/>
            </w:r>
          </w:p>
          <w:p w14:paraId="68BB178F" w14:textId="77777777" w:rsidR="001E5F2A" w:rsidRPr="002D68BB" w:rsidRDefault="001E5F2A">
            <w:pPr>
              <w:spacing w:after="120" w:line="240" w:lineRule="auto"/>
              <w:rPr>
                <w:sz w:val="20"/>
                <w:szCs w:val="20"/>
              </w:rPr>
            </w:pPr>
          </w:p>
          <w:p w14:paraId="6C83C015" w14:textId="77777777" w:rsidR="001E5F2A" w:rsidRPr="002D68BB" w:rsidRDefault="00B320BE">
            <w:pPr>
              <w:spacing w:after="120"/>
              <w:jc w:val="center"/>
              <w:rPr>
                <w:sz w:val="20"/>
                <w:szCs w:val="20"/>
              </w:rPr>
            </w:pPr>
            <w:r>
              <w:rPr>
                <w:noProof/>
                <w:sz w:val="20"/>
                <w:szCs w:val="20"/>
              </w:rPr>
              <w:lastRenderedPageBreak/>
              <w:pict w14:anchorId="561FFF0C">
                <v:shape id="Imagen 175" o:spid="_x0000_i1066" type="#_x0000_t75" alt="" style="width:467.25pt;height:100.35pt;visibility:visible;mso-width-percent:0;mso-height-percent:0;mso-width-percent:0;mso-height-percent:0">
                  <v:imagedata r:id="rId48" o:title=""/>
                </v:shape>
              </w:pict>
            </w:r>
          </w:p>
          <w:p w14:paraId="156CDE7E" w14:textId="77777777" w:rsidR="001E5F2A" w:rsidRPr="002D68BB" w:rsidRDefault="001E5F2A">
            <w:pPr>
              <w:spacing w:after="120"/>
              <w:jc w:val="both"/>
              <w:rPr>
                <w:sz w:val="20"/>
                <w:szCs w:val="20"/>
              </w:rPr>
            </w:pPr>
          </w:p>
          <w:p w14:paraId="0CA03ACE" w14:textId="77777777" w:rsidR="001E5F2A" w:rsidRPr="002D68BB" w:rsidRDefault="00747094">
            <w:pPr>
              <w:pBdr>
                <w:top w:val="nil"/>
                <w:left w:val="nil"/>
                <w:bottom w:val="nil"/>
                <w:right w:val="nil"/>
                <w:between w:val="nil"/>
              </w:pBdr>
              <w:ind w:left="1440"/>
              <w:jc w:val="center"/>
              <w:rPr>
                <w:b/>
                <w:color w:val="000000"/>
                <w:sz w:val="20"/>
                <w:szCs w:val="20"/>
                <w:highlight w:val="yellow"/>
              </w:rPr>
            </w:pPr>
            <w:r w:rsidRPr="002D68BB">
              <w:rPr>
                <w:b/>
                <w:color w:val="000000"/>
                <w:sz w:val="20"/>
                <w:szCs w:val="20"/>
                <w:highlight w:val="yellow"/>
              </w:rPr>
              <w:t xml:space="preserve">Figura: Técnica general de proceso de desinfección y limpieza: </w:t>
            </w:r>
          </w:p>
          <w:p w14:paraId="79FC98B2" w14:textId="77777777" w:rsidR="001E5F2A" w:rsidRPr="002D68BB" w:rsidRDefault="00747094">
            <w:pPr>
              <w:pBdr>
                <w:top w:val="nil"/>
                <w:left w:val="nil"/>
                <w:bottom w:val="nil"/>
                <w:right w:val="nil"/>
                <w:between w:val="nil"/>
              </w:pBdr>
              <w:ind w:left="1440"/>
              <w:jc w:val="center"/>
              <w:rPr>
                <w:color w:val="000000"/>
                <w:sz w:val="20"/>
                <w:szCs w:val="20"/>
              </w:rPr>
            </w:pPr>
            <w:r w:rsidRPr="002D68BB">
              <w:rPr>
                <w:color w:val="000000"/>
                <w:sz w:val="20"/>
                <w:szCs w:val="20"/>
                <w:highlight w:val="yellow"/>
              </w:rPr>
              <w:t>Fuente: elaboración propia experto</w:t>
            </w:r>
          </w:p>
          <w:p w14:paraId="6A7AD6C7" w14:textId="77777777" w:rsidR="001E5F2A" w:rsidRPr="002D68BB" w:rsidRDefault="001E5F2A">
            <w:pPr>
              <w:pBdr>
                <w:top w:val="nil"/>
                <w:left w:val="nil"/>
                <w:bottom w:val="nil"/>
                <w:right w:val="nil"/>
                <w:between w:val="nil"/>
              </w:pBdr>
              <w:ind w:left="1440"/>
              <w:jc w:val="center"/>
              <w:rPr>
                <w:sz w:val="20"/>
                <w:szCs w:val="20"/>
              </w:rPr>
            </w:pPr>
          </w:p>
          <w:p w14:paraId="058E82B6" w14:textId="77777777" w:rsidR="001E5F2A" w:rsidRPr="002D68BB" w:rsidRDefault="00747094">
            <w:pPr>
              <w:pBdr>
                <w:top w:val="nil"/>
                <w:left w:val="nil"/>
                <w:bottom w:val="nil"/>
                <w:right w:val="nil"/>
                <w:between w:val="nil"/>
              </w:pBdr>
              <w:ind w:left="1440"/>
              <w:rPr>
                <w:sz w:val="20"/>
                <w:szCs w:val="20"/>
                <w:highlight w:val="yellow"/>
              </w:rPr>
            </w:pPr>
            <w:r w:rsidRPr="002D68BB">
              <w:rPr>
                <w:sz w:val="20"/>
                <w:szCs w:val="20"/>
                <w:highlight w:val="yellow"/>
              </w:rPr>
              <w:t>Figura, gráfico tipo pasos, que presente los pasos en el proceso de desinfección y limpieza</w:t>
            </w:r>
          </w:p>
          <w:p w14:paraId="4739419B" w14:textId="77777777" w:rsidR="001E5F2A" w:rsidRPr="002D68BB" w:rsidRDefault="00747094">
            <w:pPr>
              <w:numPr>
                <w:ilvl w:val="0"/>
                <w:numId w:val="1"/>
              </w:numPr>
              <w:pBdr>
                <w:top w:val="nil"/>
                <w:left w:val="nil"/>
                <w:bottom w:val="nil"/>
                <w:right w:val="nil"/>
                <w:between w:val="nil"/>
              </w:pBdr>
              <w:rPr>
                <w:sz w:val="20"/>
                <w:szCs w:val="20"/>
                <w:highlight w:val="yellow"/>
              </w:rPr>
            </w:pPr>
            <w:r w:rsidRPr="002D68BB">
              <w:rPr>
                <w:sz w:val="20"/>
                <w:szCs w:val="20"/>
                <w:highlight w:val="yellow"/>
              </w:rPr>
              <w:t>pre-enjuague</w:t>
            </w:r>
          </w:p>
          <w:p w14:paraId="7A96A7B4" w14:textId="77777777" w:rsidR="001E5F2A" w:rsidRPr="002D68BB" w:rsidRDefault="00747094">
            <w:pPr>
              <w:numPr>
                <w:ilvl w:val="0"/>
                <w:numId w:val="1"/>
              </w:numPr>
              <w:pBdr>
                <w:top w:val="nil"/>
                <w:left w:val="nil"/>
                <w:bottom w:val="nil"/>
                <w:right w:val="nil"/>
                <w:between w:val="nil"/>
              </w:pBdr>
              <w:rPr>
                <w:sz w:val="20"/>
                <w:szCs w:val="20"/>
                <w:highlight w:val="yellow"/>
              </w:rPr>
            </w:pPr>
            <w:r w:rsidRPr="002D68BB">
              <w:rPr>
                <w:sz w:val="20"/>
                <w:szCs w:val="20"/>
                <w:highlight w:val="yellow"/>
              </w:rPr>
              <w:t>Aplicación de soluciones, limpiadores, detergente y desinfectante</w:t>
            </w:r>
          </w:p>
          <w:p w14:paraId="00ACA0C7" w14:textId="77777777" w:rsidR="001E5F2A" w:rsidRPr="002D68BB" w:rsidRDefault="00747094">
            <w:pPr>
              <w:numPr>
                <w:ilvl w:val="0"/>
                <w:numId w:val="1"/>
              </w:numPr>
              <w:pBdr>
                <w:top w:val="nil"/>
                <w:left w:val="nil"/>
                <w:bottom w:val="nil"/>
                <w:right w:val="nil"/>
                <w:between w:val="nil"/>
              </w:pBdr>
              <w:rPr>
                <w:sz w:val="20"/>
                <w:szCs w:val="20"/>
                <w:highlight w:val="yellow"/>
              </w:rPr>
            </w:pPr>
            <w:r w:rsidRPr="002D68BB">
              <w:rPr>
                <w:sz w:val="20"/>
                <w:szCs w:val="20"/>
                <w:highlight w:val="yellow"/>
              </w:rPr>
              <w:t>Enjuague</w:t>
            </w:r>
          </w:p>
          <w:p w14:paraId="79A0937C" w14:textId="77777777" w:rsidR="001E5F2A" w:rsidRPr="002D68BB" w:rsidRDefault="00747094">
            <w:pPr>
              <w:numPr>
                <w:ilvl w:val="0"/>
                <w:numId w:val="1"/>
              </w:numPr>
              <w:pBdr>
                <w:top w:val="nil"/>
                <w:left w:val="nil"/>
                <w:bottom w:val="nil"/>
                <w:right w:val="nil"/>
                <w:between w:val="nil"/>
              </w:pBdr>
              <w:rPr>
                <w:sz w:val="20"/>
                <w:szCs w:val="20"/>
                <w:highlight w:val="yellow"/>
              </w:rPr>
            </w:pPr>
            <w:r w:rsidRPr="002D68BB">
              <w:rPr>
                <w:sz w:val="20"/>
                <w:szCs w:val="20"/>
                <w:highlight w:val="yellow"/>
              </w:rPr>
              <w:t>Secado</w:t>
            </w:r>
          </w:p>
          <w:p w14:paraId="2046E7CC" w14:textId="77777777" w:rsidR="001E5F2A" w:rsidRPr="002D68BB" w:rsidRDefault="001E5F2A">
            <w:pPr>
              <w:pBdr>
                <w:top w:val="nil"/>
                <w:left w:val="nil"/>
                <w:bottom w:val="nil"/>
                <w:right w:val="nil"/>
                <w:between w:val="nil"/>
              </w:pBdr>
              <w:rPr>
                <w:sz w:val="20"/>
                <w:szCs w:val="20"/>
              </w:rPr>
            </w:pPr>
          </w:p>
          <w:p w14:paraId="5B3743C4" w14:textId="77777777" w:rsidR="001E5F2A" w:rsidRPr="002D68BB" w:rsidRDefault="001E5F2A">
            <w:pPr>
              <w:widowControl w:val="0"/>
              <w:rPr>
                <w:b/>
                <w:sz w:val="20"/>
                <w:szCs w:val="20"/>
              </w:rPr>
            </w:pPr>
          </w:p>
          <w:p w14:paraId="722F9B0E"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632202_CF1_i018</w:t>
            </w:r>
            <w:proofErr w:type="spellEnd"/>
          </w:p>
        </w:tc>
      </w:tr>
    </w:tbl>
    <w:p w14:paraId="1C289284" w14:textId="77777777" w:rsidR="001E5F2A" w:rsidRPr="002D68BB" w:rsidRDefault="001E5F2A">
      <w:pPr>
        <w:rPr>
          <w:b/>
          <w:sz w:val="20"/>
          <w:szCs w:val="20"/>
        </w:rPr>
      </w:pPr>
    </w:p>
    <w:p w14:paraId="5B89917E" w14:textId="77777777" w:rsidR="001E5F2A" w:rsidRPr="002D68BB" w:rsidRDefault="001E5F2A">
      <w:pPr>
        <w:rPr>
          <w:b/>
          <w:sz w:val="20"/>
          <w:szCs w:val="20"/>
        </w:rPr>
      </w:pPr>
    </w:p>
    <w:p w14:paraId="479F69D0" w14:textId="77777777" w:rsidR="001E5F2A" w:rsidRPr="002D68BB" w:rsidRDefault="001E5F2A">
      <w:pPr>
        <w:rPr>
          <w:b/>
          <w:sz w:val="20"/>
          <w:szCs w:val="20"/>
        </w:rPr>
      </w:pPr>
    </w:p>
    <w:p w14:paraId="49AB1EA3" w14:textId="77777777" w:rsidR="001E5F2A" w:rsidRPr="002D68BB" w:rsidRDefault="001E5F2A">
      <w:pPr>
        <w:rPr>
          <w:b/>
          <w:sz w:val="20"/>
          <w:szCs w:val="20"/>
        </w:rPr>
      </w:pPr>
    </w:p>
    <w:tbl>
      <w:tblPr>
        <w:tblStyle w:val="af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E5F2A" w:rsidRPr="002D68BB" w14:paraId="1030F1EA" w14:textId="77777777">
        <w:trPr>
          <w:trHeight w:val="444"/>
        </w:trPr>
        <w:tc>
          <w:tcPr>
            <w:tcW w:w="13422" w:type="dxa"/>
            <w:shd w:val="clear" w:color="auto" w:fill="8DB3E2"/>
          </w:tcPr>
          <w:p w14:paraId="44C33765" w14:textId="77777777" w:rsidR="001E5F2A" w:rsidRPr="002D68BB" w:rsidRDefault="00747094">
            <w:pPr>
              <w:keepNext/>
              <w:keepLines/>
              <w:pBdr>
                <w:top w:val="nil"/>
                <w:left w:val="nil"/>
                <w:bottom w:val="nil"/>
                <w:right w:val="nil"/>
                <w:between w:val="nil"/>
              </w:pBdr>
              <w:spacing w:before="400" w:after="120"/>
              <w:jc w:val="center"/>
              <w:rPr>
                <w:color w:val="000000"/>
                <w:sz w:val="20"/>
                <w:szCs w:val="20"/>
              </w:rPr>
            </w:pPr>
            <w:r w:rsidRPr="002D68BB">
              <w:rPr>
                <w:color w:val="000000"/>
                <w:sz w:val="20"/>
                <w:szCs w:val="20"/>
              </w:rPr>
              <w:t>Cuadro de texto</w:t>
            </w:r>
          </w:p>
        </w:tc>
      </w:tr>
      <w:tr w:rsidR="001E5F2A" w:rsidRPr="002D68BB" w14:paraId="0467EF6B" w14:textId="77777777">
        <w:tc>
          <w:tcPr>
            <w:tcW w:w="13422" w:type="dxa"/>
          </w:tcPr>
          <w:p w14:paraId="40BD57C7" w14:textId="77777777" w:rsidR="001E5F2A" w:rsidRPr="002D68BB" w:rsidRDefault="001E5F2A">
            <w:pPr>
              <w:jc w:val="both"/>
              <w:rPr>
                <w:color w:val="7F7F7F"/>
                <w:sz w:val="20"/>
                <w:szCs w:val="20"/>
              </w:rPr>
            </w:pPr>
          </w:p>
          <w:p w14:paraId="3ADD48DB" w14:textId="6920E02B" w:rsidR="001E5F2A" w:rsidRPr="002D68BB" w:rsidRDefault="00747094">
            <w:pPr>
              <w:pBdr>
                <w:top w:val="nil"/>
                <w:left w:val="nil"/>
                <w:bottom w:val="nil"/>
                <w:right w:val="nil"/>
                <w:between w:val="nil"/>
              </w:pBdr>
              <w:jc w:val="both"/>
              <w:rPr>
                <w:color w:val="FF0000"/>
                <w:sz w:val="20"/>
                <w:szCs w:val="20"/>
              </w:rPr>
            </w:pPr>
            <w:r w:rsidRPr="002D68BB">
              <w:rPr>
                <w:b/>
                <w:color w:val="FF0000"/>
                <w:sz w:val="20"/>
                <w:szCs w:val="20"/>
              </w:rPr>
              <w:t>Almacenamiento, distribución, transporte y comercialización</w:t>
            </w:r>
            <w:r w:rsidR="005504D4" w:rsidRPr="002D68BB">
              <w:rPr>
                <w:b/>
                <w:color w:val="FF0000"/>
                <w:sz w:val="20"/>
                <w:szCs w:val="20"/>
              </w:rPr>
              <w:t xml:space="preserve">: </w:t>
            </w:r>
          </w:p>
          <w:p w14:paraId="5640D20C" w14:textId="77777777" w:rsidR="001E5F2A" w:rsidRPr="002D68BB" w:rsidRDefault="001E5F2A">
            <w:pPr>
              <w:pBdr>
                <w:top w:val="nil"/>
                <w:left w:val="nil"/>
                <w:bottom w:val="nil"/>
                <w:right w:val="nil"/>
                <w:between w:val="nil"/>
              </w:pBdr>
              <w:ind w:left="720"/>
              <w:jc w:val="both"/>
              <w:rPr>
                <w:color w:val="000000"/>
                <w:sz w:val="20"/>
                <w:szCs w:val="20"/>
              </w:rPr>
            </w:pPr>
          </w:p>
          <w:p w14:paraId="0FC7040F" w14:textId="199DC521" w:rsidR="001E5F2A" w:rsidRPr="002D68BB" w:rsidRDefault="00747094">
            <w:pPr>
              <w:pBdr>
                <w:top w:val="nil"/>
                <w:left w:val="nil"/>
                <w:bottom w:val="nil"/>
                <w:right w:val="nil"/>
                <w:between w:val="nil"/>
              </w:pBdr>
              <w:jc w:val="both"/>
              <w:rPr>
                <w:color w:val="FF0000"/>
                <w:sz w:val="20"/>
                <w:szCs w:val="20"/>
              </w:rPr>
            </w:pPr>
            <w:r w:rsidRPr="002D68BB">
              <w:rPr>
                <w:color w:val="FF0000"/>
                <w:sz w:val="20"/>
                <w:szCs w:val="20"/>
              </w:rPr>
              <w:t xml:space="preserve">La empresa deberá aplicar un adecuado sistema de inventarios que permita la correcta rotación y conservación de productos, en conformidad </w:t>
            </w:r>
            <w:r w:rsidR="00794E47" w:rsidRPr="002D68BB">
              <w:rPr>
                <w:color w:val="FF0000"/>
                <w:sz w:val="20"/>
                <w:szCs w:val="20"/>
              </w:rPr>
              <w:t>con</w:t>
            </w:r>
            <w:r w:rsidRPr="002D68BB">
              <w:rPr>
                <w:color w:val="FF0000"/>
                <w:sz w:val="20"/>
                <w:szCs w:val="20"/>
              </w:rPr>
              <w:t xml:space="preserve"> sus características de vida útil</w:t>
            </w:r>
            <w:r w:rsidR="00794E47" w:rsidRPr="002D68BB">
              <w:rPr>
                <w:color w:val="FF0000"/>
                <w:sz w:val="20"/>
                <w:szCs w:val="20"/>
              </w:rPr>
              <w:t>,</w:t>
            </w:r>
            <w:r w:rsidRPr="002D68BB">
              <w:rPr>
                <w:color w:val="FF0000"/>
                <w:sz w:val="20"/>
                <w:szCs w:val="20"/>
              </w:rPr>
              <w:t xml:space="preserve"> teniendo en cuenta el tiempo de almacenamiento en cuarto fríos, bodegas o anaqueles, los cuales deben estar limpios </w:t>
            </w:r>
            <w:r w:rsidRPr="002D68BB">
              <w:rPr>
                <w:color w:val="FF0000"/>
                <w:sz w:val="20"/>
                <w:szCs w:val="20"/>
              </w:rPr>
              <w:lastRenderedPageBreak/>
              <w:t>y con distancias de aislamiento apropiado a piso y a techos. Como se trata de productos altamente perecederos</w:t>
            </w:r>
            <w:r w:rsidR="00794E47" w:rsidRPr="002D68BB">
              <w:rPr>
                <w:color w:val="FF0000"/>
                <w:sz w:val="20"/>
                <w:szCs w:val="20"/>
              </w:rPr>
              <w:t>,</w:t>
            </w:r>
            <w:r w:rsidRPr="002D68BB">
              <w:rPr>
                <w:color w:val="FF0000"/>
                <w:sz w:val="20"/>
                <w:szCs w:val="20"/>
              </w:rPr>
              <w:t xml:space="preserve"> en su mayoría, por ser alimentos, se recomienda llevar un sistema de primeros en entrar, primeros en salir, lo que induce</w:t>
            </w:r>
            <w:r w:rsidR="00794E47" w:rsidRPr="002D68BB">
              <w:rPr>
                <w:color w:val="FF0000"/>
                <w:sz w:val="20"/>
                <w:szCs w:val="20"/>
              </w:rPr>
              <w:t xml:space="preserve"> a </w:t>
            </w:r>
            <w:r w:rsidRPr="002D68BB">
              <w:rPr>
                <w:color w:val="FF0000"/>
                <w:sz w:val="20"/>
                <w:szCs w:val="20"/>
              </w:rPr>
              <w:t>una adecuada rotación.</w:t>
            </w:r>
          </w:p>
          <w:p w14:paraId="60F363ED" w14:textId="77777777" w:rsidR="001E5F2A" w:rsidRPr="002D68BB" w:rsidRDefault="001E5F2A">
            <w:pPr>
              <w:pBdr>
                <w:top w:val="nil"/>
                <w:left w:val="nil"/>
                <w:bottom w:val="nil"/>
                <w:right w:val="nil"/>
                <w:between w:val="nil"/>
              </w:pBdr>
              <w:ind w:left="720"/>
              <w:jc w:val="both"/>
              <w:rPr>
                <w:color w:val="000000"/>
                <w:sz w:val="20"/>
                <w:szCs w:val="20"/>
              </w:rPr>
            </w:pPr>
          </w:p>
          <w:p w14:paraId="744D68F1" w14:textId="77777777" w:rsidR="001E5F2A" w:rsidRPr="002D68BB" w:rsidRDefault="00747094">
            <w:pPr>
              <w:pBdr>
                <w:top w:val="nil"/>
                <w:left w:val="nil"/>
                <w:bottom w:val="nil"/>
                <w:right w:val="nil"/>
                <w:between w:val="nil"/>
              </w:pBdr>
              <w:spacing w:after="120"/>
              <w:jc w:val="both"/>
              <w:rPr>
                <w:b/>
                <w:sz w:val="20"/>
                <w:szCs w:val="20"/>
              </w:rPr>
            </w:pPr>
            <w:r w:rsidRPr="002D68BB">
              <w:rPr>
                <w:b/>
                <w:sz w:val="20"/>
                <w:szCs w:val="20"/>
                <w:highlight w:val="yellow"/>
              </w:rPr>
              <w:t>Transporte de alimentos</w:t>
            </w:r>
          </w:p>
          <w:p w14:paraId="58BFCA54" w14:textId="77777777" w:rsidR="001E5F2A" w:rsidRPr="002D68BB" w:rsidRDefault="00B320BE">
            <w:pPr>
              <w:pBdr>
                <w:top w:val="nil"/>
                <w:left w:val="nil"/>
                <w:bottom w:val="nil"/>
                <w:right w:val="nil"/>
                <w:between w:val="nil"/>
              </w:pBdr>
              <w:spacing w:after="120"/>
              <w:jc w:val="both"/>
              <w:rPr>
                <w:sz w:val="20"/>
                <w:szCs w:val="20"/>
              </w:rPr>
            </w:pPr>
            <w:r>
              <w:rPr>
                <w:noProof/>
                <w:sz w:val="20"/>
                <w:szCs w:val="20"/>
              </w:rPr>
              <w:pict w14:anchorId="6A2D3B18">
                <v:shape id="Imagen 177" o:spid="_x0000_i1065" type="#_x0000_t75" alt="camión es el contenedor de transporte es el estacionamiento en el almacén delantero por la noche - transporte de alimentos fotografías e imágenes de stock" style="width:275pt;height:182.3pt;visibility:visible;mso-width-percent:0;mso-height-percent:0;mso-width-percent:0;mso-height-percent:0">
                  <v:imagedata r:id="rId49" o:title="camión es el contenedor de transporte es el estacionamiento en el almacén delantero por la noche - transporte de alimentos fotografías e imágenes de stock"/>
                </v:shape>
              </w:pict>
            </w:r>
          </w:p>
          <w:p w14:paraId="50C1DE31" w14:textId="77777777" w:rsidR="001E5F2A" w:rsidRPr="002D68BB" w:rsidRDefault="00747094">
            <w:pPr>
              <w:pBdr>
                <w:top w:val="nil"/>
                <w:left w:val="nil"/>
                <w:bottom w:val="nil"/>
                <w:right w:val="nil"/>
                <w:between w:val="nil"/>
              </w:pBdr>
              <w:spacing w:after="120"/>
              <w:jc w:val="both"/>
              <w:rPr>
                <w:sz w:val="20"/>
                <w:szCs w:val="20"/>
              </w:rPr>
            </w:pPr>
            <w:r w:rsidRPr="002D68BB">
              <w:rPr>
                <w:sz w:val="20"/>
                <w:szCs w:val="20"/>
                <w:highlight w:val="yellow"/>
              </w:rPr>
              <w:t>Vehículos de transporte de alimentos, donde se visualice lugar de carga</w:t>
            </w:r>
            <w:r w:rsidRPr="002D68BB">
              <w:rPr>
                <w:sz w:val="20"/>
                <w:szCs w:val="20"/>
              </w:rPr>
              <w:t xml:space="preserve"> </w:t>
            </w:r>
          </w:p>
          <w:p w14:paraId="3875EA4C" w14:textId="77777777" w:rsidR="001E5F2A" w:rsidRPr="002D68BB" w:rsidRDefault="00747094">
            <w:pPr>
              <w:widowControl w:val="0"/>
              <w:rPr>
                <w:color w:val="7F7F7F"/>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632202_CF1_i019</w:t>
            </w:r>
            <w:proofErr w:type="spellEnd"/>
          </w:p>
          <w:p w14:paraId="1EAA400D" w14:textId="77777777" w:rsidR="001E5F2A" w:rsidRPr="002D68BB" w:rsidRDefault="00747094">
            <w:pPr>
              <w:widowControl w:val="0"/>
              <w:rPr>
                <w:color w:val="000000"/>
                <w:sz w:val="20"/>
                <w:szCs w:val="20"/>
              </w:rPr>
            </w:pPr>
            <w:r w:rsidRPr="002D68BB">
              <w:rPr>
                <w:sz w:val="20"/>
                <w:szCs w:val="20"/>
              </w:rPr>
              <w:t xml:space="preserve"> </w:t>
            </w:r>
            <w:hyperlink r:id="rId50">
              <w:r w:rsidRPr="002D68BB">
                <w:rPr>
                  <w:color w:val="0000FF"/>
                  <w:sz w:val="20"/>
                  <w:szCs w:val="20"/>
                  <w:u w:val="single"/>
                </w:rPr>
                <w:t>https://media.istockphoto.com/photos/truck-is-carrying-container-is-parking-in-front-warehouse-at-night-picture-id1138197414?k=20&amp;m=1138197414&amp;s=612x612&amp;w=0&amp;h=mUOy3fgIZWizapCM5F9phg0_uq7BQT2ceTFo0zasS1o</w:t>
              </w:r>
            </w:hyperlink>
            <w:r w:rsidRPr="002D68BB">
              <w:rPr>
                <w:color w:val="000000"/>
                <w:sz w:val="20"/>
                <w:szCs w:val="20"/>
              </w:rPr>
              <w:t xml:space="preserve">= </w:t>
            </w:r>
          </w:p>
        </w:tc>
      </w:tr>
    </w:tbl>
    <w:p w14:paraId="2258944B" w14:textId="77777777" w:rsidR="001E5F2A" w:rsidRPr="002D68BB" w:rsidRDefault="001E5F2A">
      <w:pPr>
        <w:rPr>
          <w:b/>
          <w:sz w:val="20"/>
          <w:szCs w:val="20"/>
        </w:rPr>
      </w:pPr>
    </w:p>
    <w:p w14:paraId="3B3DD278" w14:textId="77777777" w:rsidR="001E5F2A" w:rsidRPr="002D68BB" w:rsidRDefault="001E5F2A">
      <w:pPr>
        <w:rPr>
          <w:b/>
          <w:sz w:val="20"/>
          <w:szCs w:val="20"/>
        </w:rPr>
      </w:pPr>
    </w:p>
    <w:tbl>
      <w:tblPr>
        <w:tblStyle w:val="afffffffff"/>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7165ABB6" w14:textId="77777777">
        <w:trPr>
          <w:trHeight w:val="580"/>
        </w:trPr>
        <w:tc>
          <w:tcPr>
            <w:tcW w:w="1456" w:type="dxa"/>
            <w:shd w:val="clear" w:color="auto" w:fill="C9DAF8"/>
            <w:tcMar>
              <w:top w:w="100" w:type="dxa"/>
              <w:left w:w="100" w:type="dxa"/>
              <w:bottom w:w="100" w:type="dxa"/>
              <w:right w:w="100" w:type="dxa"/>
            </w:tcMar>
          </w:tcPr>
          <w:p w14:paraId="4DC01B89"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5DED3DB8"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 xml:space="preserve">Cajón de texto </w:t>
            </w:r>
          </w:p>
        </w:tc>
      </w:tr>
      <w:tr w:rsidR="001E5F2A" w:rsidRPr="002D68BB" w14:paraId="34CA26E6" w14:textId="77777777">
        <w:trPr>
          <w:trHeight w:val="420"/>
        </w:trPr>
        <w:tc>
          <w:tcPr>
            <w:tcW w:w="13631" w:type="dxa"/>
            <w:gridSpan w:val="2"/>
            <w:shd w:val="clear" w:color="auto" w:fill="auto"/>
            <w:tcMar>
              <w:top w:w="100" w:type="dxa"/>
              <w:left w:w="100" w:type="dxa"/>
              <w:bottom w:w="100" w:type="dxa"/>
              <w:right w:w="100" w:type="dxa"/>
            </w:tcMar>
          </w:tcPr>
          <w:p w14:paraId="64794639" w14:textId="50434D95" w:rsidR="001E5F2A" w:rsidRPr="002D68BB" w:rsidRDefault="00747094">
            <w:pPr>
              <w:pBdr>
                <w:top w:val="nil"/>
                <w:left w:val="nil"/>
                <w:bottom w:val="nil"/>
                <w:right w:val="nil"/>
                <w:between w:val="nil"/>
              </w:pBdr>
              <w:rPr>
                <w:b/>
                <w:color w:val="FF0000"/>
                <w:sz w:val="20"/>
                <w:szCs w:val="20"/>
              </w:rPr>
            </w:pPr>
            <w:r w:rsidRPr="002D68BB">
              <w:rPr>
                <w:b/>
                <w:color w:val="FF0000"/>
                <w:sz w:val="20"/>
                <w:szCs w:val="20"/>
              </w:rPr>
              <w:t xml:space="preserve">Registro, permiso o </w:t>
            </w:r>
            <w:r w:rsidR="004A670D" w:rsidRPr="002D68BB">
              <w:rPr>
                <w:b/>
                <w:color w:val="FF0000"/>
                <w:sz w:val="20"/>
                <w:szCs w:val="20"/>
              </w:rPr>
              <w:t>n</w:t>
            </w:r>
            <w:r w:rsidRPr="002D68BB">
              <w:rPr>
                <w:b/>
                <w:color w:val="FF0000"/>
                <w:sz w:val="20"/>
                <w:szCs w:val="20"/>
              </w:rPr>
              <w:t xml:space="preserve">otificación </w:t>
            </w:r>
            <w:r w:rsidR="004A670D" w:rsidRPr="002D68BB">
              <w:rPr>
                <w:b/>
                <w:color w:val="FF0000"/>
                <w:sz w:val="20"/>
                <w:szCs w:val="20"/>
              </w:rPr>
              <w:t>s</w:t>
            </w:r>
            <w:r w:rsidRPr="002D68BB">
              <w:rPr>
                <w:b/>
                <w:color w:val="FF0000"/>
                <w:sz w:val="20"/>
                <w:szCs w:val="20"/>
              </w:rPr>
              <w:t>anitaria</w:t>
            </w:r>
          </w:p>
          <w:p w14:paraId="1B87E222" w14:textId="77777777" w:rsidR="001E5F2A" w:rsidRPr="002D68BB" w:rsidRDefault="001E5F2A">
            <w:pPr>
              <w:pBdr>
                <w:top w:val="nil"/>
                <w:left w:val="nil"/>
                <w:bottom w:val="nil"/>
                <w:right w:val="nil"/>
                <w:between w:val="nil"/>
              </w:pBdr>
              <w:rPr>
                <w:b/>
                <w:sz w:val="20"/>
                <w:szCs w:val="20"/>
              </w:rPr>
            </w:pPr>
          </w:p>
          <w:p w14:paraId="46FAFBA2" w14:textId="6AB1588C" w:rsidR="001E5F2A" w:rsidRPr="002D68BB" w:rsidRDefault="00747094">
            <w:pPr>
              <w:pBdr>
                <w:top w:val="nil"/>
                <w:left w:val="nil"/>
                <w:bottom w:val="nil"/>
                <w:right w:val="nil"/>
                <w:between w:val="nil"/>
              </w:pBdr>
              <w:rPr>
                <w:color w:val="FF0000"/>
                <w:sz w:val="20"/>
                <w:szCs w:val="20"/>
              </w:rPr>
            </w:pPr>
            <w:r w:rsidRPr="002D68BB">
              <w:rPr>
                <w:color w:val="FF0000"/>
                <w:sz w:val="20"/>
                <w:szCs w:val="20"/>
              </w:rPr>
              <w:t>Según las disposiciones contempladas por la Resolución 719 de 2015</w:t>
            </w:r>
            <w:r w:rsidR="00DC4B9C" w:rsidRPr="002D68BB">
              <w:rPr>
                <w:color w:val="FF0000"/>
                <w:sz w:val="20"/>
                <w:szCs w:val="20"/>
              </w:rPr>
              <w:t xml:space="preserve"> del </w:t>
            </w:r>
            <w:r w:rsidRPr="002D68BB">
              <w:rPr>
                <w:color w:val="FF0000"/>
                <w:sz w:val="20"/>
                <w:szCs w:val="20"/>
              </w:rPr>
              <w:t>Ministerio de Salud y Protección Social</w:t>
            </w:r>
            <w:r w:rsidR="00DC4B9C" w:rsidRPr="002D68BB">
              <w:rPr>
                <w:color w:val="FF0000"/>
                <w:sz w:val="20"/>
                <w:szCs w:val="20"/>
              </w:rPr>
              <w:t xml:space="preserve">, </w:t>
            </w:r>
            <w:r w:rsidRPr="002D68BB">
              <w:rPr>
                <w:color w:val="FF0000"/>
                <w:sz w:val="20"/>
                <w:szCs w:val="20"/>
              </w:rPr>
              <w:t>todos los alimentos que sean transformados y se comercialicen empacados</w:t>
            </w:r>
            <w:r w:rsidR="00DC4B9C" w:rsidRPr="002D68BB">
              <w:rPr>
                <w:color w:val="FF0000"/>
                <w:sz w:val="20"/>
                <w:szCs w:val="20"/>
              </w:rPr>
              <w:t>,</w:t>
            </w:r>
            <w:r w:rsidRPr="002D68BB">
              <w:rPr>
                <w:color w:val="FF0000"/>
                <w:sz w:val="20"/>
                <w:szCs w:val="20"/>
              </w:rPr>
              <w:t xml:space="preserve"> deberán contar con el respectivo registro sanitario o</w:t>
            </w:r>
            <w:r w:rsidR="00DC4B9C" w:rsidRPr="002D68BB">
              <w:rPr>
                <w:color w:val="FF0000"/>
                <w:sz w:val="20"/>
                <w:szCs w:val="20"/>
              </w:rPr>
              <w:t>,</w:t>
            </w:r>
            <w:r w:rsidRPr="002D68BB">
              <w:rPr>
                <w:color w:val="FF0000"/>
                <w:sz w:val="20"/>
                <w:szCs w:val="20"/>
              </w:rPr>
              <w:t xml:space="preserve"> en su defecto, permiso o notificación sanitaria.</w:t>
            </w:r>
          </w:p>
          <w:p w14:paraId="2594420E" w14:textId="77777777" w:rsidR="001E5F2A" w:rsidRPr="002D68BB" w:rsidRDefault="001E5F2A">
            <w:pPr>
              <w:spacing w:after="120"/>
              <w:jc w:val="both"/>
              <w:rPr>
                <w:sz w:val="20"/>
                <w:szCs w:val="20"/>
              </w:rPr>
            </w:pPr>
          </w:p>
          <w:p w14:paraId="43B6E283" w14:textId="3CB7DF71" w:rsidR="001E5F2A" w:rsidRPr="001437F3" w:rsidRDefault="00747094">
            <w:pPr>
              <w:spacing w:after="120"/>
              <w:jc w:val="both"/>
              <w:rPr>
                <w:color w:val="FF0000"/>
                <w:sz w:val="20"/>
                <w:szCs w:val="20"/>
              </w:rPr>
            </w:pPr>
            <w:r w:rsidRPr="001437F3">
              <w:rPr>
                <w:color w:val="FF0000"/>
                <w:sz w:val="20"/>
                <w:szCs w:val="20"/>
              </w:rPr>
              <w:t xml:space="preserve">Para ampliar estos aspectos referentes a las condiciones de buenas prácticas de manufactura en alimentos, se sugiere consultar el Anexo: </w:t>
            </w:r>
            <w:r w:rsidR="001437F3" w:rsidRPr="001437F3">
              <w:rPr>
                <w:color w:val="FF0000"/>
                <w:sz w:val="20"/>
                <w:szCs w:val="20"/>
              </w:rPr>
              <w:t xml:space="preserve"> “</w:t>
            </w:r>
            <w:proofErr w:type="spellStart"/>
            <w:r w:rsidRPr="001437F3">
              <w:rPr>
                <w:color w:val="FF0000"/>
                <w:sz w:val="20"/>
                <w:szCs w:val="20"/>
              </w:rPr>
              <w:t>abc</w:t>
            </w:r>
            <w:proofErr w:type="spellEnd"/>
            <w:r w:rsidRPr="001437F3">
              <w:rPr>
                <w:color w:val="FF0000"/>
                <w:sz w:val="20"/>
                <w:szCs w:val="20"/>
              </w:rPr>
              <w:t>-inocuidad de alimentos</w:t>
            </w:r>
            <w:r w:rsidR="001437F3" w:rsidRPr="001437F3">
              <w:rPr>
                <w:color w:val="FF0000"/>
                <w:sz w:val="20"/>
                <w:szCs w:val="20"/>
              </w:rPr>
              <w:t xml:space="preserve">”. </w:t>
            </w:r>
          </w:p>
          <w:p w14:paraId="5A1C83BF" w14:textId="77777777" w:rsidR="001E5F2A" w:rsidRPr="002D68BB" w:rsidRDefault="00747094" w:rsidP="004B4595">
            <w:pPr>
              <w:widowControl w:val="0"/>
              <w:pBdr>
                <w:top w:val="nil"/>
                <w:left w:val="nil"/>
                <w:bottom w:val="nil"/>
                <w:right w:val="nil"/>
                <w:between w:val="nil"/>
              </w:pBdr>
              <w:shd w:val="clear" w:color="auto" w:fill="FFFF00"/>
              <w:spacing w:line="240" w:lineRule="auto"/>
              <w:rPr>
                <w:sz w:val="20"/>
                <w:szCs w:val="20"/>
              </w:rPr>
            </w:pPr>
            <w:r w:rsidRPr="002D68BB">
              <w:rPr>
                <w:b/>
                <w:sz w:val="20"/>
                <w:szCs w:val="20"/>
              </w:rPr>
              <w:t>Anexo</w:t>
            </w:r>
            <w:r w:rsidRPr="002D68BB">
              <w:rPr>
                <w:sz w:val="20"/>
                <w:szCs w:val="20"/>
              </w:rPr>
              <w:t xml:space="preserve">: </w:t>
            </w:r>
            <w:proofErr w:type="spellStart"/>
            <w:r w:rsidRPr="002D68BB">
              <w:rPr>
                <w:sz w:val="20"/>
                <w:szCs w:val="20"/>
              </w:rPr>
              <w:t>632202_CF1_a01</w:t>
            </w:r>
            <w:proofErr w:type="spellEnd"/>
            <w:r w:rsidRPr="002D68BB">
              <w:rPr>
                <w:sz w:val="20"/>
                <w:szCs w:val="20"/>
              </w:rPr>
              <w:t xml:space="preserve">_ </w:t>
            </w:r>
            <w:proofErr w:type="spellStart"/>
            <w:r w:rsidRPr="002D68BB">
              <w:rPr>
                <w:sz w:val="20"/>
                <w:szCs w:val="20"/>
              </w:rPr>
              <w:t>abc</w:t>
            </w:r>
            <w:proofErr w:type="spellEnd"/>
            <w:r w:rsidRPr="002D68BB">
              <w:rPr>
                <w:sz w:val="20"/>
                <w:szCs w:val="20"/>
              </w:rPr>
              <w:t>-inocuidad de alimentos</w:t>
            </w:r>
          </w:p>
          <w:p w14:paraId="12F70D28" w14:textId="77777777" w:rsidR="001E5F2A" w:rsidRPr="002D68BB" w:rsidRDefault="001E5F2A">
            <w:pPr>
              <w:widowControl w:val="0"/>
              <w:pBdr>
                <w:top w:val="nil"/>
                <w:left w:val="nil"/>
                <w:bottom w:val="nil"/>
                <w:right w:val="nil"/>
                <w:between w:val="nil"/>
              </w:pBdr>
              <w:spacing w:line="240" w:lineRule="auto"/>
              <w:rPr>
                <w:sz w:val="20"/>
                <w:szCs w:val="20"/>
              </w:rPr>
            </w:pPr>
          </w:p>
          <w:p w14:paraId="2AC0780C" w14:textId="77777777" w:rsidR="001E5F2A" w:rsidRPr="002D68BB" w:rsidRDefault="00747094">
            <w:pPr>
              <w:spacing w:after="120"/>
              <w:rPr>
                <w:b/>
                <w:sz w:val="20"/>
                <w:szCs w:val="20"/>
              </w:rPr>
            </w:pPr>
            <w:r w:rsidRPr="002D68BB">
              <w:rPr>
                <w:b/>
                <w:sz w:val="20"/>
                <w:szCs w:val="20"/>
                <w:shd w:val="clear" w:color="auto" w:fill="FFFF00"/>
              </w:rPr>
              <w:t>Botones para Descargar</w:t>
            </w:r>
            <w:r w:rsidRPr="002D68BB">
              <w:rPr>
                <w:b/>
                <w:sz w:val="20"/>
                <w:szCs w:val="20"/>
              </w:rPr>
              <w:t xml:space="preserve"> </w:t>
            </w:r>
          </w:p>
        </w:tc>
      </w:tr>
    </w:tbl>
    <w:p w14:paraId="4A43046B" w14:textId="77777777" w:rsidR="001E5F2A" w:rsidRPr="002D68BB" w:rsidRDefault="001E5F2A">
      <w:pPr>
        <w:rPr>
          <w:b/>
          <w:sz w:val="20"/>
          <w:szCs w:val="20"/>
        </w:rPr>
      </w:pPr>
    </w:p>
    <w:p w14:paraId="080D65ED" w14:textId="77777777" w:rsidR="001E5F2A" w:rsidRPr="002D68BB" w:rsidRDefault="001E5F2A">
      <w:pPr>
        <w:rPr>
          <w:b/>
          <w:sz w:val="20"/>
          <w:szCs w:val="20"/>
        </w:rPr>
      </w:pPr>
    </w:p>
    <w:p w14:paraId="050BDB8A" w14:textId="77777777" w:rsidR="001E5F2A" w:rsidRPr="002D68BB" w:rsidRDefault="001E5F2A">
      <w:pPr>
        <w:rPr>
          <w:b/>
          <w:sz w:val="20"/>
          <w:szCs w:val="20"/>
        </w:rPr>
      </w:pPr>
    </w:p>
    <w:p w14:paraId="32F1F794" w14:textId="1965EF94" w:rsidR="001E5F2A" w:rsidRPr="002D68BB" w:rsidRDefault="00747094" w:rsidP="006E596A">
      <w:pPr>
        <w:pStyle w:val="ListParagraph"/>
        <w:numPr>
          <w:ilvl w:val="1"/>
          <w:numId w:val="6"/>
        </w:numPr>
        <w:pBdr>
          <w:top w:val="nil"/>
          <w:left w:val="nil"/>
          <w:bottom w:val="nil"/>
          <w:right w:val="nil"/>
          <w:between w:val="nil"/>
        </w:pBdr>
        <w:spacing w:after="120" w:line="240" w:lineRule="auto"/>
        <w:rPr>
          <w:b/>
          <w:color w:val="FF0000"/>
          <w:sz w:val="20"/>
          <w:szCs w:val="20"/>
        </w:rPr>
      </w:pPr>
      <w:r w:rsidRPr="002D68BB">
        <w:rPr>
          <w:b/>
          <w:color w:val="FF0000"/>
          <w:sz w:val="20"/>
          <w:szCs w:val="20"/>
        </w:rPr>
        <w:t xml:space="preserve">Normatividad </w:t>
      </w:r>
      <w:r w:rsidR="00720FB6" w:rsidRPr="002D68BB">
        <w:rPr>
          <w:b/>
          <w:color w:val="FF0000"/>
          <w:sz w:val="20"/>
          <w:szCs w:val="20"/>
        </w:rPr>
        <w:t xml:space="preserve">en </w:t>
      </w:r>
      <w:r w:rsidRPr="002D68BB">
        <w:rPr>
          <w:b/>
          <w:color w:val="FF0000"/>
          <w:sz w:val="20"/>
          <w:szCs w:val="20"/>
        </w:rPr>
        <w:t xml:space="preserve">buenas prácticas </w:t>
      </w:r>
      <w:r w:rsidR="00720FB6" w:rsidRPr="002D68BB">
        <w:rPr>
          <w:b/>
          <w:color w:val="FF0000"/>
          <w:sz w:val="20"/>
          <w:szCs w:val="20"/>
        </w:rPr>
        <w:t>para</w:t>
      </w:r>
      <w:r w:rsidRPr="002D68BB">
        <w:rPr>
          <w:b/>
          <w:color w:val="FF0000"/>
          <w:sz w:val="20"/>
          <w:szCs w:val="20"/>
        </w:rPr>
        <w:t xml:space="preserve"> manufactura </w:t>
      </w:r>
      <w:r w:rsidR="00720FB6" w:rsidRPr="002D68BB">
        <w:rPr>
          <w:b/>
          <w:color w:val="FF0000"/>
          <w:sz w:val="20"/>
          <w:szCs w:val="20"/>
        </w:rPr>
        <w:t>de</w:t>
      </w:r>
      <w:r w:rsidRPr="002D68BB">
        <w:rPr>
          <w:b/>
          <w:color w:val="FF0000"/>
          <w:sz w:val="20"/>
          <w:szCs w:val="20"/>
        </w:rPr>
        <w:t xml:space="preserve"> alimentos</w:t>
      </w:r>
    </w:p>
    <w:p w14:paraId="07B3B652" w14:textId="77777777" w:rsidR="001E5F2A" w:rsidRPr="002D68BB" w:rsidRDefault="001E5F2A">
      <w:pPr>
        <w:spacing w:after="120" w:line="240" w:lineRule="auto"/>
        <w:rPr>
          <w:sz w:val="20"/>
          <w:szCs w:val="20"/>
        </w:rPr>
      </w:pPr>
    </w:p>
    <w:p w14:paraId="14661B31" w14:textId="6D78E943" w:rsidR="001E5F2A" w:rsidRPr="002D68BB" w:rsidRDefault="00747094">
      <w:pPr>
        <w:spacing w:after="120"/>
        <w:rPr>
          <w:color w:val="FF0000"/>
          <w:sz w:val="20"/>
          <w:szCs w:val="20"/>
        </w:rPr>
      </w:pPr>
      <w:r w:rsidRPr="002D68BB">
        <w:rPr>
          <w:color w:val="FF0000"/>
          <w:sz w:val="20"/>
          <w:szCs w:val="20"/>
        </w:rPr>
        <w:t xml:space="preserve">En Colombia existen normas </w:t>
      </w:r>
      <w:r w:rsidR="00BF5D4C" w:rsidRPr="002D68BB">
        <w:rPr>
          <w:color w:val="FF0000"/>
          <w:sz w:val="20"/>
          <w:szCs w:val="20"/>
        </w:rPr>
        <w:t xml:space="preserve">y reglamentos </w:t>
      </w:r>
      <w:r w:rsidRPr="002D68BB">
        <w:rPr>
          <w:color w:val="FF0000"/>
          <w:sz w:val="20"/>
          <w:szCs w:val="20"/>
        </w:rPr>
        <w:t xml:space="preserve">que promueven y parametrizan las condiciones para las buenas prácticas de manufactura </w:t>
      </w:r>
      <w:r w:rsidR="00BF5D4C" w:rsidRPr="002D68BB">
        <w:rPr>
          <w:color w:val="FF0000"/>
          <w:sz w:val="20"/>
          <w:szCs w:val="20"/>
        </w:rPr>
        <w:t>de</w:t>
      </w:r>
      <w:r w:rsidRPr="002D68BB">
        <w:rPr>
          <w:color w:val="FF0000"/>
          <w:sz w:val="20"/>
          <w:szCs w:val="20"/>
        </w:rPr>
        <w:t xml:space="preserve"> alimentos y que son de obligatorio cumplimiento por parte de la empresas o personas jurídicas dedicadas a la fabricación, proceso, almacenamiento, distribución, comercialización y transporte de alimentos, las cuales se pueden describir de la siguiente manera:</w:t>
      </w:r>
    </w:p>
    <w:p w14:paraId="2C2DF181" w14:textId="300A43E6" w:rsidR="001E5F2A" w:rsidRPr="002D68BB" w:rsidRDefault="00871041" w:rsidP="00871041">
      <w:pPr>
        <w:spacing w:after="120"/>
        <w:jc w:val="center"/>
        <w:rPr>
          <w:b/>
          <w:bCs/>
          <w:color w:val="FF0000"/>
          <w:sz w:val="20"/>
          <w:szCs w:val="20"/>
        </w:rPr>
      </w:pPr>
      <w:commentRangeStart w:id="9"/>
      <w:r w:rsidRPr="002D68BB">
        <w:rPr>
          <w:b/>
          <w:bCs/>
          <w:color w:val="FF0000"/>
          <w:sz w:val="20"/>
          <w:szCs w:val="20"/>
        </w:rPr>
        <w:t>Tabla 1</w:t>
      </w:r>
    </w:p>
    <w:p w14:paraId="14DBAD1E" w14:textId="262CFBFA" w:rsidR="00871041" w:rsidRPr="002D68BB" w:rsidRDefault="00871041" w:rsidP="00871041">
      <w:pPr>
        <w:spacing w:after="120"/>
        <w:jc w:val="center"/>
        <w:rPr>
          <w:i/>
          <w:iCs/>
          <w:color w:val="FF0000"/>
          <w:sz w:val="20"/>
          <w:szCs w:val="20"/>
        </w:rPr>
      </w:pPr>
      <w:r w:rsidRPr="002D68BB">
        <w:rPr>
          <w:i/>
          <w:iCs/>
          <w:color w:val="FF0000"/>
          <w:sz w:val="20"/>
          <w:szCs w:val="20"/>
        </w:rPr>
        <w:t>Normas de parametrización de buenas prácticas en manufactura de alimentos</w:t>
      </w:r>
      <w:commentRangeEnd w:id="9"/>
      <w:r w:rsidRPr="002D68BB">
        <w:rPr>
          <w:rStyle w:val="CommentReference"/>
          <w:sz w:val="20"/>
          <w:szCs w:val="20"/>
        </w:rPr>
        <w:commentReference w:id="9"/>
      </w:r>
    </w:p>
    <w:p w14:paraId="7996BF5F" w14:textId="77777777" w:rsidR="001E5F2A" w:rsidRPr="000D66B4" w:rsidRDefault="00747094">
      <w:pPr>
        <w:spacing w:after="120"/>
        <w:jc w:val="center"/>
        <w:rPr>
          <w:strike/>
          <w:sz w:val="20"/>
          <w:szCs w:val="20"/>
        </w:rPr>
      </w:pPr>
      <w:commentRangeStart w:id="10"/>
      <w:r w:rsidRPr="000D66B4">
        <w:rPr>
          <w:strike/>
          <w:color w:val="FF0000"/>
          <w:sz w:val="20"/>
          <w:szCs w:val="20"/>
        </w:rPr>
        <w:t>Tabla: Normas que parametrizan y rigen las buenas prácticas de manufactura de alimentos en Colombia</w:t>
      </w:r>
      <w:r w:rsidRPr="000D66B4">
        <w:rPr>
          <w:strike/>
          <w:sz w:val="20"/>
          <w:szCs w:val="20"/>
        </w:rPr>
        <w:t>.</w:t>
      </w:r>
      <w:commentRangeEnd w:id="10"/>
      <w:r w:rsidR="00CC24BF" w:rsidRPr="000D66B4">
        <w:rPr>
          <w:rStyle w:val="CommentReference"/>
          <w:strike/>
          <w:sz w:val="20"/>
          <w:szCs w:val="20"/>
        </w:rPr>
        <w:commentReference w:id="10"/>
      </w:r>
    </w:p>
    <w:tbl>
      <w:tblPr>
        <w:tblStyle w:val="afffffffff0"/>
        <w:tblW w:w="84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5"/>
        <w:gridCol w:w="6575"/>
      </w:tblGrid>
      <w:tr w:rsidR="001E5F2A" w:rsidRPr="002D68BB" w14:paraId="3FBDBFEC" w14:textId="77777777">
        <w:trPr>
          <w:trHeight w:val="264"/>
          <w:jc w:val="center"/>
        </w:trPr>
        <w:tc>
          <w:tcPr>
            <w:tcW w:w="1915" w:type="dxa"/>
            <w:shd w:val="clear" w:color="auto" w:fill="FFC000"/>
            <w:vAlign w:val="center"/>
          </w:tcPr>
          <w:p w14:paraId="273893BA" w14:textId="77777777" w:rsidR="001E5F2A" w:rsidRPr="002D68BB" w:rsidRDefault="00747094">
            <w:pPr>
              <w:spacing w:after="120" w:line="240" w:lineRule="auto"/>
              <w:rPr>
                <w:sz w:val="20"/>
                <w:szCs w:val="20"/>
              </w:rPr>
            </w:pPr>
            <w:r w:rsidRPr="002D68BB">
              <w:rPr>
                <w:sz w:val="20"/>
                <w:szCs w:val="20"/>
              </w:rPr>
              <w:t>Norma</w:t>
            </w:r>
          </w:p>
        </w:tc>
        <w:tc>
          <w:tcPr>
            <w:tcW w:w="6575" w:type="dxa"/>
            <w:shd w:val="clear" w:color="auto" w:fill="FFC000"/>
            <w:vAlign w:val="center"/>
          </w:tcPr>
          <w:p w14:paraId="408815EB" w14:textId="77777777" w:rsidR="001E5F2A" w:rsidRPr="002D68BB" w:rsidRDefault="00747094">
            <w:pPr>
              <w:spacing w:after="120" w:line="240" w:lineRule="auto"/>
              <w:rPr>
                <w:sz w:val="20"/>
                <w:szCs w:val="20"/>
              </w:rPr>
            </w:pPr>
            <w:r w:rsidRPr="002D68BB">
              <w:rPr>
                <w:sz w:val="20"/>
                <w:szCs w:val="20"/>
              </w:rPr>
              <w:t>Descripción</w:t>
            </w:r>
          </w:p>
        </w:tc>
      </w:tr>
      <w:tr w:rsidR="001E5F2A" w:rsidRPr="002D68BB" w14:paraId="2BA07B50" w14:textId="77777777">
        <w:trPr>
          <w:trHeight w:val="264"/>
          <w:jc w:val="center"/>
        </w:trPr>
        <w:tc>
          <w:tcPr>
            <w:tcW w:w="1915" w:type="dxa"/>
            <w:shd w:val="clear" w:color="auto" w:fill="auto"/>
            <w:vAlign w:val="center"/>
          </w:tcPr>
          <w:p w14:paraId="6D789B9F" w14:textId="77777777" w:rsidR="001E5F2A" w:rsidRPr="002D68BB" w:rsidRDefault="00747094">
            <w:pPr>
              <w:spacing w:after="120" w:line="240" w:lineRule="auto"/>
              <w:rPr>
                <w:sz w:val="20"/>
                <w:szCs w:val="20"/>
              </w:rPr>
            </w:pPr>
            <w:r w:rsidRPr="002D68BB">
              <w:rPr>
                <w:sz w:val="20"/>
                <w:szCs w:val="20"/>
              </w:rPr>
              <w:t>Decreto 3075 de 1997</w:t>
            </w:r>
          </w:p>
        </w:tc>
        <w:tc>
          <w:tcPr>
            <w:tcW w:w="6575" w:type="dxa"/>
            <w:shd w:val="clear" w:color="auto" w:fill="auto"/>
            <w:vAlign w:val="center"/>
          </w:tcPr>
          <w:p w14:paraId="46F70943" w14:textId="053A79E9" w:rsidR="001E5F2A" w:rsidRPr="002D68BB" w:rsidRDefault="00F277CD">
            <w:pPr>
              <w:spacing w:after="120" w:line="240" w:lineRule="auto"/>
              <w:jc w:val="both"/>
              <w:rPr>
                <w:color w:val="FF0000"/>
                <w:sz w:val="20"/>
                <w:szCs w:val="20"/>
              </w:rPr>
            </w:pPr>
            <w:r w:rsidRPr="002D68BB">
              <w:rPr>
                <w:color w:val="FF0000"/>
                <w:sz w:val="20"/>
                <w:szCs w:val="20"/>
              </w:rPr>
              <w:t>E</w:t>
            </w:r>
            <w:r w:rsidR="00747094" w:rsidRPr="002D68BB">
              <w:rPr>
                <w:color w:val="FF0000"/>
                <w:sz w:val="20"/>
                <w:szCs w:val="20"/>
              </w:rPr>
              <w:t xml:space="preserve">l Ministerio de la protección social en Colombia define las </w:t>
            </w:r>
            <w:proofErr w:type="spellStart"/>
            <w:r w:rsidR="00747094" w:rsidRPr="002D68BB">
              <w:rPr>
                <w:color w:val="FF0000"/>
                <w:sz w:val="20"/>
                <w:szCs w:val="20"/>
              </w:rPr>
              <w:t>BPM</w:t>
            </w:r>
            <w:proofErr w:type="spellEnd"/>
            <w:r w:rsidR="00747094" w:rsidRPr="002D68BB">
              <w:rPr>
                <w:color w:val="FF0000"/>
                <w:sz w:val="20"/>
                <w:szCs w:val="20"/>
              </w:rPr>
              <w:t xml:space="preserve"> como “Principios básicos y prácticas generales de higiene en la manipulación, preparación, elaboración, envasado, almacenamiento, transporte y distribución de alimentos para consumo humano, con el objeto de garantizar que los productos se fabriquen en condiciones sanitarias adecuadas y se minimicen los riesgos inherentes durante las diferentes etapas de la cadena de producción”.</w:t>
            </w:r>
          </w:p>
          <w:p w14:paraId="0E2B3BC4" w14:textId="77777777" w:rsidR="001E5F2A" w:rsidRPr="002D68BB" w:rsidRDefault="001E5F2A">
            <w:pPr>
              <w:spacing w:after="120" w:line="240" w:lineRule="auto"/>
              <w:jc w:val="both"/>
              <w:rPr>
                <w:sz w:val="20"/>
                <w:szCs w:val="20"/>
              </w:rPr>
            </w:pPr>
          </w:p>
        </w:tc>
      </w:tr>
      <w:tr w:rsidR="001E5F2A" w:rsidRPr="002D68BB" w14:paraId="687F940A" w14:textId="77777777">
        <w:trPr>
          <w:trHeight w:val="254"/>
          <w:jc w:val="center"/>
        </w:trPr>
        <w:tc>
          <w:tcPr>
            <w:tcW w:w="1915" w:type="dxa"/>
            <w:shd w:val="clear" w:color="auto" w:fill="auto"/>
            <w:vAlign w:val="center"/>
          </w:tcPr>
          <w:p w14:paraId="46A76CE0" w14:textId="77777777" w:rsidR="001E5F2A" w:rsidRPr="002D68BB" w:rsidRDefault="00747094">
            <w:pPr>
              <w:spacing w:after="120" w:line="240" w:lineRule="auto"/>
              <w:rPr>
                <w:sz w:val="20"/>
                <w:szCs w:val="20"/>
              </w:rPr>
            </w:pPr>
            <w:r w:rsidRPr="002D68BB">
              <w:rPr>
                <w:sz w:val="20"/>
                <w:szCs w:val="20"/>
              </w:rPr>
              <w:t>Resolución 2674 de 2013</w:t>
            </w:r>
          </w:p>
        </w:tc>
        <w:tc>
          <w:tcPr>
            <w:tcW w:w="6575" w:type="dxa"/>
            <w:shd w:val="clear" w:color="auto" w:fill="auto"/>
            <w:vAlign w:val="center"/>
          </w:tcPr>
          <w:p w14:paraId="2008ABC9" w14:textId="06BDCFEE" w:rsidR="001E5F2A" w:rsidRPr="002D68BB" w:rsidRDefault="00747094">
            <w:pPr>
              <w:spacing w:after="120" w:line="240" w:lineRule="auto"/>
              <w:jc w:val="both"/>
              <w:rPr>
                <w:color w:val="FF0000"/>
                <w:sz w:val="20"/>
                <w:szCs w:val="20"/>
              </w:rPr>
            </w:pPr>
            <w:r w:rsidRPr="002D68BB">
              <w:rPr>
                <w:color w:val="FF0000"/>
                <w:sz w:val="20"/>
                <w:szCs w:val="20"/>
              </w:rPr>
              <w:t xml:space="preserve">Establece los requisitos sanitarios que deben cumplir las personas naturales y/o jurídicas que ejercen actividades de fabricación, procesamiento, preparación, envase, almacenamiento, transporte, </w:t>
            </w:r>
            <w:r w:rsidRPr="002D68BB">
              <w:rPr>
                <w:color w:val="FF0000"/>
                <w:sz w:val="20"/>
                <w:szCs w:val="20"/>
              </w:rPr>
              <w:lastRenderedPageBreak/>
              <w:t>distribución y comercialización de alimentos y materias primas de alimentos y los requisitos para la notificación, permiso o registro sanitario de los alimentos, según el riesgo en salud pública, con el fin de proteger la vida y la salud de las personas.</w:t>
            </w:r>
          </w:p>
          <w:p w14:paraId="07B312C4" w14:textId="77777777" w:rsidR="001E5F2A" w:rsidRPr="002D68BB" w:rsidRDefault="00747094">
            <w:pPr>
              <w:spacing w:after="120" w:line="240" w:lineRule="auto"/>
              <w:jc w:val="both"/>
              <w:rPr>
                <w:sz w:val="20"/>
                <w:szCs w:val="20"/>
              </w:rPr>
            </w:pPr>
            <w:r w:rsidRPr="002D68BB">
              <w:rPr>
                <w:sz w:val="20"/>
                <w:szCs w:val="20"/>
              </w:rPr>
              <w:t>Para ver la resolución clic aquí</w:t>
            </w:r>
          </w:p>
          <w:p w14:paraId="7BE3AD62" w14:textId="77777777" w:rsidR="001E5F2A" w:rsidRPr="002D68BB" w:rsidRDefault="00747094">
            <w:pPr>
              <w:spacing w:after="120" w:line="240" w:lineRule="auto"/>
              <w:jc w:val="both"/>
              <w:rPr>
                <w:sz w:val="20"/>
                <w:szCs w:val="20"/>
              </w:rPr>
            </w:pPr>
            <w:r w:rsidRPr="002D68BB">
              <w:rPr>
                <w:b/>
                <w:sz w:val="20"/>
                <w:szCs w:val="20"/>
              </w:rPr>
              <w:t>Código Anexo</w:t>
            </w:r>
            <w:r w:rsidRPr="002D68BB">
              <w:rPr>
                <w:sz w:val="20"/>
                <w:szCs w:val="20"/>
              </w:rPr>
              <w:t xml:space="preserve">: </w:t>
            </w:r>
            <w:proofErr w:type="spellStart"/>
            <w:r w:rsidRPr="002D68BB">
              <w:rPr>
                <w:sz w:val="20"/>
                <w:szCs w:val="20"/>
              </w:rPr>
              <w:t>632202_CF1_a02</w:t>
            </w:r>
            <w:proofErr w:type="spellEnd"/>
            <w:r w:rsidRPr="002D68BB">
              <w:rPr>
                <w:sz w:val="20"/>
                <w:szCs w:val="20"/>
              </w:rPr>
              <w:t>_ Resolución 2674 de 2013</w:t>
            </w:r>
          </w:p>
        </w:tc>
      </w:tr>
    </w:tbl>
    <w:p w14:paraId="3EEDF816" w14:textId="718FB739" w:rsidR="001E5F2A" w:rsidRPr="002D68BB" w:rsidRDefault="001E5F2A">
      <w:pPr>
        <w:jc w:val="center"/>
        <w:rPr>
          <w:sz w:val="20"/>
          <w:szCs w:val="20"/>
        </w:rPr>
      </w:pPr>
    </w:p>
    <w:p w14:paraId="3174F427" w14:textId="77777777" w:rsidR="00C25C66" w:rsidRPr="002D68BB" w:rsidRDefault="00C25C66">
      <w:pPr>
        <w:jc w:val="center"/>
        <w:rPr>
          <w:sz w:val="20"/>
          <w:szCs w:val="20"/>
        </w:rPr>
      </w:pPr>
    </w:p>
    <w:tbl>
      <w:tblPr>
        <w:tblStyle w:val="afffffffff1"/>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022CBB45" w14:textId="77777777">
        <w:trPr>
          <w:trHeight w:val="580"/>
        </w:trPr>
        <w:tc>
          <w:tcPr>
            <w:tcW w:w="1456" w:type="dxa"/>
            <w:shd w:val="clear" w:color="auto" w:fill="C9DAF8"/>
            <w:tcMar>
              <w:top w:w="100" w:type="dxa"/>
              <w:left w:w="100" w:type="dxa"/>
              <w:bottom w:w="100" w:type="dxa"/>
              <w:right w:w="100" w:type="dxa"/>
            </w:tcMar>
          </w:tcPr>
          <w:p w14:paraId="4A533FEE"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76C86DE4"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2D60F647" w14:textId="77777777">
        <w:trPr>
          <w:trHeight w:val="420"/>
        </w:trPr>
        <w:tc>
          <w:tcPr>
            <w:tcW w:w="13631" w:type="dxa"/>
            <w:gridSpan w:val="2"/>
            <w:shd w:val="clear" w:color="auto" w:fill="auto"/>
            <w:tcMar>
              <w:top w:w="100" w:type="dxa"/>
              <w:left w:w="100" w:type="dxa"/>
              <w:bottom w:w="100" w:type="dxa"/>
              <w:right w:w="100" w:type="dxa"/>
            </w:tcMar>
          </w:tcPr>
          <w:p w14:paraId="0918E7DD" w14:textId="77777777" w:rsidR="001E5F2A" w:rsidRPr="002D68BB" w:rsidRDefault="00747094">
            <w:pPr>
              <w:spacing w:after="120"/>
              <w:rPr>
                <w:b/>
                <w:sz w:val="20"/>
                <w:szCs w:val="20"/>
              </w:rPr>
            </w:pPr>
            <w:r w:rsidRPr="002D68BB">
              <w:rPr>
                <w:b/>
                <w:sz w:val="20"/>
                <w:szCs w:val="20"/>
              </w:rPr>
              <w:t>Reglas y disposiciones en materia de alimentos</w:t>
            </w:r>
          </w:p>
          <w:p w14:paraId="1B83B9B2" w14:textId="6DB88218" w:rsidR="001E5F2A" w:rsidRPr="002D68BB" w:rsidRDefault="00747094">
            <w:pPr>
              <w:spacing w:after="120"/>
              <w:rPr>
                <w:color w:val="FF0000"/>
                <w:sz w:val="20"/>
                <w:szCs w:val="20"/>
              </w:rPr>
            </w:pPr>
            <w:r w:rsidRPr="002D68BB">
              <w:rPr>
                <w:color w:val="FF0000"/>
                <w:sz w:val="20"/>
                <w:szCs w:val="20"/>
              </w:rPr>
              <w:t xml:space="preserve">Para complementar estos aspectos normativos de buenas prácticas de manufactura de alimentos y otros relacionados, se invita a consultar el nomograma de la Alcaldía Mayor de Bogotá, que recoge estas dos reglamentaciones y expone otro conjunto de disposiciones en materia de alimentos, través del siguiente link: </w:t>
            </w:r>
          </w:p>
          <w:p w14:paraId="277792CF" w14:textId="77777777" w:rsidR="001E5F2A" w:rsidRPr="002D68BB" w:rsidRDefault="00D53537">
            <w:pPr>
              <w:spacing w:after="120"/>
              <w:rPr>
                <w:sz w:val="20"/>
                <w:szCs w:val="20"/>
              </w:rPr>
            </w:pPr>
            <w:hyperlink r:id="rId51">
              <w:r w:rsidR="00747094" w:rsidRPr="002D68BB">
                <w:rPr>
                  <w:color w:val="0000FF"/>
                  <w:sz w:val="20"/>
                  <w:szCs w:val="20"/>
                  <w:u w:val="single"/>
                </w:rPr>
                <w:t>https://www.alcaldiabogota.gov.co/sisjur/listados/tematica2.jsp?subtema=27896</w:t>
              </w:r>
            </w:hyperlink>
          </w:p>
          <w:p w14:paraId="3147DFC9" w14:textId="77777777" w:rsidR="001E5F2A" w:rsidRPr="002D68BB" w:rsidRDefault="001E5F2A">
            <w:pPr>
              <w:widowControl w:val="0"/>
              <w:pBdr>
                <w:top w:val="nil"/>
                <w:left w:val="nil"/>
                <w:bottom w:val="nil"/>
                <w:right w:val="nil"/>
                <w:between w:val="nil"/>
              </w:pBdr>
              <w:spacing w:line="240" w:lineRule="auto"/>
              <w:rPr>
                <w:color w:val="B7B7B7"/>
                <w:sz w:val="20"/>
                <w:szCs w:val="20"/>
              </w:rPr>
            </w:pPr>
          </w:p>
        </w:tc>
      </w:tr>
    </w:tbl>
    <w:p w14:paraId="7BD4D23A" w14:textId="77777777" w:rsidR="001E5F2A" w:rsidRPr="002D68BB" w:rsidRDefault="001E5F2A">
      <w:pPr>
        <w:jc w:val="both"/>
        <w:rPr>
          <w:sz w:val="20"/>
          <w:szCs w:val="20"/>
        </w:rPr>
      </w:pPr>
    </w:p>
    <w:p w14:paraId="2E91E7C1" w14:textId="06841406" w:rsidR="001E5F2A" w:rsidRPr="002D68BB" w:rsidRDefault="00747094">
      <w:pPr>
        <w:spacing w:after="120"/>
        <w:jc w:val="both"/>
        <w:rPr>
          <w:b/>
          <w:sz w:val="20"/>
          <w:szCs w:val="20"/>
        </w:rPr>
      </w:pPr>
      <w:r w:rsidRPr="002D68BB">
        <w:rPr>
          <w:b/>
          <w:sz w:val="20"/>
          <w:szCs w:val="20"/>
        </w:rPr>
        <w:t xml:space="preserve">2. </w:t>
      </w:r>
      <w:r w:rsidRPr="002D68BB">
        <w:rPr>
          <w:b/>
          <w:color w:val="FF0000"/>
          <w:sz w:val="20"/>
          <w:szCs w:val="20"/>
        </w:rPr>
        <w:t>Clasificación de</w:t>
      </w:r>
      <w:r w:rsidR="00C14CC1" w:rsidRPr="002D68BB">
        <w:rPr>
          <w:b/>
          <w:color w:val="FF0000"/>
          <w:sz w:val="20"/>
          <w:szCs w:val="20"/>
        </w:rPr>
        <w:t xml:space="preserve"> los a</w:t>
      </w:r>
      <w:r w:rsidRPr="002D68BB">
        <w:rPr>
          <w:b/>
          <w:color w:val="FF0000"/>
          <w:sz w:val="20"/>
          <w:szCs w:val="20"/>
        </w:rPr>
        <w:t>limentos</w:t>
      </w:r>
    </w:p>
    <w:p w14:paraId="2E74AFE8" w14:textId="77777777" w:rsidR="001E5F2A" w:rsidRPr="002D68BB" w:rsidRDefault="001E5F2A">
      <w:pPr>
        <w:spacing w:after="120" w:line="240" w:lineRule="auto"/>
        <w:rPr>
          <w:sz w:val="20"/>
          <w:szCs w:val="20"/>
        </w:rPr>
      </w:pPr>
    </w:p>
    <w:p w14:paraId="4D8D141F" w14:textId="41A3569E" w:rsidR="001E5F2A" w:rsidRPr="002D68BB" w:rsidRDefault="00747094">
      <w:pPr>
        <w:spacing w:after="120" w:line="240" w:lineRule="auto"/>
        <w:rPr>
          <w:color w:val="FF0000"/>
          <w:sz w:val="20"/>
          <w:szCs w:val="20"/>
        </w:rPr>
      </w:pPr>
      <w:r w:rsidRPr="002D68BB">
        <w:rPr>
          <w:color w:val="FF0000"/>
          <w:sz w:val="20"/>
          <w:szCs w:val="20"/>
        </w:rPr>
        <w:t>En la producción y comercialización de alimentos</w:t>
      </w:r>
      <w:r w:rsidR="003509A0" w:rsidRPr="002D68BB">
        <w:rPr>
          <w:color w:val="FF0000"/>
          <w:sz w:val="20"/>
          <w:szCs w:val="20"/>
        </w:rPr>
        <w:t xml:space="preserve"> se requiere </w:t>
      </w:r>
      <w:r w:rsidRPr="002D68BB">
        <w:rPr>
          <w:color w:val="FF0000"/>
          <w:sz w:val="20"/>
          <w:szCs w:val="20"/>
        </w:rPr>
        <w:t>reconocer cómo estos se clasifican</w:t>
      </w:r>
      <w:r w:rsidR="003509A0" w:rsidRPr="002D68BB">
        <w:rPr>
          <w:color w:val="FF0000"/>
          <w:sz w:val="20"/>
          <w:szCs w:val="20"/>
        </w:rPr>
        <w:t xml:space="preserve"> y</w:t>
      </w:r>
      <w:r w:rsidRPr="002D68BB">
        <w:rPr>
          <w:color w:val="FF0000"/>
          <w:sz w:val="20"/>
          <w:szCs w:val="20"/>
        </w:rPr>
        <w:t>,</w:t>
      </w:r>
      <w:r w:rsidR="003509A0" w:rsidRPr="002D68BB">
        <w:rPr>
          <w:color w:val="FF0000"/>
          <w:sz w:val="20"/>
          <w:szCs w:val="20"/>
        </w:rPr>
        <w:t xml:space="preserve"> de este modo,</w:t>
      </w:r>
      <w:r w:rsidRPr="002D68BB">
        <w:rPr>
          <w:color w:val="FF0000"/>
          <w:sz w:val="20"/>
          <w:szCs w:val="20"/>
        </w:rPr>
        <w:t xml:space="preserve"> identificar el tipo de riesgo y las propiedades que tiene</w:t>
      </w:r>
      <w:r w:rsidR="003509A0" w:rsidRPr="002D68BB">
        <w:rPr>
          <w:color w:val="FF0000"/>
          <w:sz w:val="20"/>
          <w:szCs w:val="20"/>
        </w:rPr>
        <w:t xml:space="preserve">. Es así como se </w:t>
      </w:r>
      <w:r w:rsidRPr="002D68BB">
        <w:rPr>
          <w:color w:val="FF0000"/>
          <w:sz w:val="20"/>
          <w:szCs w:val="20"/>
        </w:rPr>
        <w:t xml:space="preserve">pueden </w:t>
      </w:r>
      <w:r w:rsidR="003509A0" w:rsidRPr="002D68BB">
        <w:rPr>
          <w:color w:val="FF0000"/>
          <w:sz w:val="20"/>
          <w:szCs w:val="20"/>
        </w:rPr>
        <w:t xml:space="preserve">determinar </w:t>
      </w:r>
      <w:r w:rsidRPr="002D68BB">
        <w:rPr>
          <w:color w:val="FF0000"/>
          <w:sz w:val="20"/>
          <w:szCs w:val="20"/>
        </w:rPr>
        <w:t>métodos de almacenamiento, manipulación, transporte, promoción, portafolios, entre otros.</w:t>
      </w:r>
    </w:p>
    <w:p w14:paraId="3849D5FC" w14:textId="77777777" w:rsidR="001E5F2A" w:rsidRPr="002D68BB" w:rsidRDefault="001E5F2A">
      <w:pPr>
        <w:jc w:val="both"/>
        <w:rPr>
          <w:sz w:val="20"/>
          <w:szCs w:val="20"/>
        </w:rPr>
      </w:pPr>
    </w:p>
    <w:p w14:paraId="03A2ED88" w14:textId="77777777" w:rsidR="001E5F2A" w:rsidRPr="002D68BB" w:rsidRDefault="001E5F2A">
      <w:pPr>
        <w:jc w:val="both"/>
        <w:rPr>
          <w:sz w:val="20"/>
          <w:szCs w:val="20"/>
        </w:rPr>
      </w:pPr>
    </w:p>
    <w:tbl>
      <w:tblPr>
        <w:tblStyle w:val="afffffffff2"/>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28A00DEA" w14:textId="77777777">
        <w:trPr>
          <w:trHeight w:val="580"/>
        </w:trPr>
        <w:tc>
          <w:tcPr>
            <w:tcW w:w="1456" w:type="dxa"/>
            <w:shd w:val="clear" w:color="auto" w:fill="C9DAF8"/>
            <w:tcMar>
              <w:top w:w="100" w:type="dxa"/>
              <w:left w:w="100" w:type="dxa"/>
              <w:bottom w:w="100" w:type="dxa"/>
              <w:right w:w="100" w:type="dxa"/>
            </w:tcMar>
          </w:tcPr>
          <w:p w14:paraId="1C7F2ABD"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55974E34"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20A483FB" w14:textId="77777777">
        <w:trPr>
          <w:trHeight w:val="420"/>
        </w:trPr>
        <w:tc>
          <w:tcPr>
            <w:tcW w:w="13631" w:type="dxa"/>
            <w:gridSpan w:val="2"/>
            <w:shd w:val="clear" w:color="auto" w:fill="auto"/>
            <w:tcMar>
              <w:top w:w="100" w:type="dxa"/>
              <w:left w:w="100" w:type="dxa"/>
              <w:bottom w:w="100" w:type="dxa"/>
              <w:right w:w="100" w:type="dxa"/>
            </w:tcMar>
          </w:tcPr>
          <w:p w14:paraId="567B5CB5" w14:textId="45DF348C" w:rsidR="001E5F2A" w:rsidRPr="002D68BB" w:rsidRDefault="00747094">
            <w:pPr>
              <w:spacing w:after="120"/>
              <w:jc w:val="both"/>
              <w:rPr>
                <w:color w:val="FF0000"/>
                <w:sz w:val="20"/>
                <w:szCs w:val="20"/>
              </w:rPr>
            </w:pPr>
            <w:r w:rsidRPr="002D68BB">
              <w:rPr>
                <w:color w:val="FF0000"/>
                <w:sz w:val="20"/>
                <w:szCs w:val="20"/>
              </w:rPr>
              <w:t>En Colombia</w:t>
            </w:r>
            <w:r w:rsidR="00B12EC1" w:rsidRPr="002D68BB">
              <w:rPr>
                <w:color w:val="FF0000"/>
                <w:sz w:val="20"/>
                <w:szCs w:val="20"/>
              </w:rPr>
              <w:t>,</w:t>
            </w:r>
            <w:r w:rsidRPr="002D68BB">
              <w:rPr>
                <w:color w:val="FF0000"/>
                <w:sz w:val="20"/>
                <w:szCs w:val="20"/>
              </w:rPr>
              <w:t xml:space="preserve"> hasta el año 2015, solamente los alimentos con marca y nombre registrado tenían</w:t>
            </w:r>
            <w:r w:rsidR="00B12EC1" w:rsidRPr="002D68BB">
              <w:rPr>
                <w:color w:val="FF0000"/>
                <w:sz w:val="20"/>
                <w:szCs w:val="20"/>
              </w:rPr>
              <w:t xml:space="preserve">, </w:t>
            </w:r>
            <w:r w:rsidRPr="002D68BB">
              <w:rPr>
                <w:color w:val="FF0000"/>
                <w:sz w:val="20"/>
                <w:szCs w:val="20"/>
              </w:rPr>
              <w:t>como requisito para su promoción y comercialización</w:t>
            </w:r>
            <w:r w:rsidR="00B12EC1" w:rsidRPr="002D68BB">
              <w:rPr>
                <w:color w:val="FF0000"/>
                <w:sz w:val="20"/>
                <w:szCs w:val="20"/>
              </w:rPr>
              <w:t>,</w:t>
            </w:r>
            <w:r w:rsidRPr="002D68BB">
              <w:rPr>
                <w:color w:val="FF0000"/>
                <w:sz w:val="20"/>
                <w:szCs w:val="20"/>
              </w:rPr>
              <w:t xml:space="preserve"> contar con registro sanitario</w:t>
            </w:r>
            <w:r w:rsidR="00B12EC1" w:rsidRPr="002D68BB">
              <w:rPr>
                <w:color w:val="FF0000"/>
                <w:sz w:val="20"/>
                <w:szCs w:val="20"/>
              </w:rPr>
              <w:t xml:space="preserve">. No obstante, </w:t>
            </w:r>
            <w:r w:rsidRPr="002D68BB">
              <w:rPr>
                <w:color w:val="FF0000"/>
                <w:sz w:val="20"/>
                <w:szCs w:val="20"/>
              </w:rPr>
              <w:t xml:space="preserve">los entes encargados de la política de sanidad e inocuidad de alimentos, evidenciaron la necesidad de contar </w:t>
            </w:r>
            <w:r w:rsidRPr="002D68BB">
              <w:rPr>
                <w:color w:val="FF0000"/>
                <w:sz w:val="20"/>
                <w:szCs w:val="20"/>
              </w:rPr>
              <w:lastRenderedPageBreak/>
              <w:t>con un esquema que permitiera focalizar y facilitar el ejercicio de vigilancia y control sobre los alimentos</w:t>
            </w:r>
            <w:r w:rsidR="00B12EC1" w:rsidRPr="002D68BB">
              <w:rPr>
                <w:color w:val="FF0000"/>
                <w:sz w:val="20"/>
                <w:szCs w:val="20"/>
              </w:rPr>
              <w:t xml:space="preserve"> y</w:t>
            </w:r>
            <w:r w:rsidRPr="002D68BB">
              <w:rPr>
                <w:color w:val="FF0000"/>
                <w:sz w:val="20"/>
                <w:szCs w:val="20"/>
              </w:rPr>
              <w:t xml:space="preserve"> parametrizar los protocolos de cumplimiento para los mismos, en aras de dar un tratamiento diferencial y focalizado que favorezca a las empresas y a los consumidores desde su función, así como tener un mejor control sobre el sector</w:t>
            </w:r>
            <w:r w:rsidR="00B12EC1" w:rsidRPr="002D68BB">
              <w:rPr>
                <w:color w:val="FF0000"/>
                <w:sz w:val="20"/>
                <w:szCs w:val="20"/>
              </w:rPr>
              <w:t xml:space="preserve">. Por tales </w:t>
            </w:r>
            <w:r w:rsidRPr="002D68BB">
              <w:rPr>
                <w:color w:val="FF0000"/>
                <w:sz w:val="20"/>
                <w:szCs w:val="20"/>
              </w:rPr>
              <w:t>motivo</w:t>
            </w:r>
            <w:r w:rsidR="00B12EC1" w:rsidRPr="002D68BB">
              <w:rPr>
                <w:color w:val="FF0000"/>
                <w:sz w:val="20"/>
                <w:szCs w:val="20"/>
              </w:rPr>
              <w:t>s</w:t>
            </w:r>
            <w:r w:rsidRPr="002D68BB">
              <w:rPr>
                <w:color w:val="FF0000"/>
                <w:sz w:val="20"/>
                <w:szCs w:val="20"/>
              </w:rPr>
              <w:t>, el gobierno a través del Ministerio de Salud y Protección Social, emit</w:t>
            </w:r>
            <w:r w:rsidR="00D95E4D" w:rsidRPr="002D68BB">
              <w:rPr>
                <w:color w:val="FF0000"/>
                <w:sz w:val="20"/>
                <w:szCs w:val="20"/>
              </w:rPr>
              <w:t xml:space="preserve">ió </w:t>
            </w:r>
            <w:r w:rsidRPr="002D68BB">
              <w:rPr>
                <w:color w:val="FF0000"/>
                <w:sz w:val="20"/>
                <w:szCs w:val="20"/>
              </w:rPr>
              <w:t xml:space="preserve">la Resolución 0719 del 11 de marzo de 2015, </w:t>
            </w:r>
            <w:r w:rsidR="00D95E4D" w:rsidRPr="002D68BB">
              <w:rPr>
                <w:color w:val="FF0000"/>
                <w:sz w:val="20"/>
                <w:szCs w:val="20"/>
              </w:rPr>
              <w:t>p</w:t>
            </w:r>
            <w:r w:rsidRPr="002D68BB">
              <w:rPr>
                <w:color w:val="FF0000"/>
                <w:sz w:val="20"/>
                <w:szCs w:val="20"/>
              </w:rPr>
              <w:t>or la cual se establec</w:t>
            </w:r>
            <w:r w:rsidR="00D95E4D" w:rsidRPr="002D68BB">
              <w:rPr>
                <w:color w:val="FF0000"/>
                <w:sz w:val="20"/>
                <w:szCs w:val="20"/>
              </w:rPr>
              <w:t xml:space="preserve">ió </w:t>
            </w:r>
            <w:r w:rsidRPr="002D68BB">
              <w:rPr>
                <w:color w:val="FF0000"/>
                <w:sz w:val="20"/>
                <w:szCs w:val="20"/>
              </w:rPr>
              <w:t>la clasificación de alimentos para consumo humano</w:t>
            </w:r>
            <w:r w:rsidR="00D95E4D" w:rsidRPr="002D68BB">
              <w:rPr>
                <w:color w:val="FF0000"/>
                <w:sz w:val="20"/>
                <w:szCs w:val="20"/>
              </w:rPr>
              <w:t>,</w:t>
            </w:r>
            <w:r w:rsidRPr="002D68BB">
              <w:rPr>
                <w:color w:val="FF0000"/>
                <w:sz w:val="20"/>
                <w:szCs w:val="20"/>
              </w:rPr>
              <w:t xml:space="preserve"> de acuerdo</w:t>
            </w:r>
            <w:r w:rsidR="00D95E4D" w:rsidRPr="002D68BB">
              <w:rPr>
                <w:color w:val="FF0000"/>
                <w:sz w:val="20"/>
                <w:szCs w:val="20"/>
              </w:rPr>
              <w:t xml:space="preserve"> con el r</w:t>
            </w:r>
            <w:r w:rsidRPr="002D68BB">
              <w:rPr>
                <w:color w:val="FF0000"/>
                <w:sz w:val="20"/>
                <w:szCs w:val="20"/>
              </w:rPr>
              <w:t>iesgo en salud pública</w:t>
            </w:r>
            <w:r w:rsidR="00D95E4D" w:rsidRPr="002D68BB">
              <w:rPr>
                <w:color w:val="FF0000"/>
                <w:sz w:val="20"/>
                <w:szCs w:val="20"/>
              </w:rPr>
              <w:t>.</w:t>
            </w:r>
          </w:p>
          <w:p w14:paraId="55A06D29" w14:textId="77777777" w:rsidR="001E5F2A" w:rsidRPr="002D68BB" w:rsidRDefault="001E5F2A">
            <w:pPr>
              <w:spacing w:after="120"/>
              <w:jc w:val="both"/>
              <w:rPr>
                <w:sz w:val="20"/>
                <w:szCs w:val="20"/>
              </w:rPr>
            </w:pPr>
          </w:p>
          <w:p w14:paraId="06889CD5" w14:textId="77777777" w:rsidR="001E5F2A" w:rsidRPr="002D68BB" w:rsidRDefault="00747094">
            <w:pPr>
              <w:spacing w:after="120"/>
              <w:jc w:val="both"/>
              <w:rPr>
                <w:b/>
                <w:sz w:val="20"/>
                <w:szCs w:val="20"/>
              </w:rPr>
            </w:pPr>
            <w:r w:rsidRPr="002D68BB">
              <w:rPr>
                <w:b/>
                <w:sz w:val="20"/>
                <w:szCs w:val="20"/>
                <w:highlight w:val="yellow"/>
              </w:rPr>
              <w:t>Características de los alimentos</w:t>
            </w:r>
          </w:p>
          <w:p w14:paraId="41F5502D" w14:textId="77777777" w:rsidR="001E5F2A" w:rsidRPr="002D68BB" w:rsidRDefault="00747094">
            <w:pPr>
              <w:spacing w:after="120"/>
              <w:jc w:val="both"/>
              <w:rPr>
                <w:sz w:val="20"/>
                <w:szCs w:val="20"/>
              </w:rPr>
            </w:pPr>
            <w:r w:rsidRPr="002D68BB">
              <w:rPr>
                <w:sz w:val="20"/>
                <w:szCs w:val="20"/>
              </w:rPr>
              <w:fldChar w:fldCharType="begin"/>
            </w:r>
            <w:r w:rsidRPr="002D68BB">
              <w:rPr>
                <w:sz w:val="20"/>
                <w:szCs w:val="20"/>
              </w:rPr>
              <w:instrText xml:space="preserve"> INCLUDEPICTURE  "https://media.istockphoto.com/vectors/green-certified-vector-emblem-vector-id1348860418?k=20&amp;m=1348860418&amp;s=612x612&amp;w=0&amp;h=b_63Bm5x0_kJNDG3c0tbrIvpA7WPtaRYJc-P9d3m6p8="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"https://media.istockphoto.com/vectors/green-certified-vector-emblem-vector-id1348860418?k=20&amp;m=1348860418&amp;s=612x612&amp;w=0&amp;h=b_63Bm5x0_kJNDG3c0tbrIvpA7WPtaRYJc-P9d3m6p8="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"https://media.istockphoto.com/vectors/green-certified-vector-emblem-vector-id1348860418?k=20&amp;m=1348860418&amp;s=612x612&amp;w=0&amp;h=b_63Bm5x0_kJNDG3c0tbrIvpA7WPtaRYJc-P9d3m6p8="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"https://media.istockphoto.com/vectors/green-certified-vector-emblem-vector-id1348860418?k=20&amp;m=1348860418&amp;s=612x612&amp;w=0&amp;h=b_63Bm5x0_kJNDG3c0tbrIvpA7WPtaRYJc-P9d3m6p8="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"https://media.istockphoto.com/vectors/green-certified-vector-emblem-vector-id1348860418?k=20&amp;m=1348860418&amp;s=612x612&amp;w=0&amp;h=b_63Bm5x0_kJNDG3c0tbrIvpA7WPtaRYJc-P9d3m6p8=" \* MERGEFORMATINET </w:instrText>
            </w:r>
            <w:r w:rsidR="00D53537">
              <w:rPr>
                <w:sz w:val="20"/>
                <w:szCs w:val="20"/>
              </w:rPr>
              <w:fldChar w:fldCharType="separate"/>
            </w:r>
            <w:r w:rsidR="00B320BE">
              <w:rPr>
                <w:noProof/>
                <w:sz w:val="20"/>
                <w:szCs w:val="20"/>
              </w:rPr>
              <w:pict w14:anchorId="4C061884">
                <v:shape id="_x0000_i1064" type="#_x0000_t75" alt="ilustraciones, imágenes clip art, dibujos animados e iconos de stock de emblema vectorial certificado verde - garantizar calidad en los alimentos" style="width:114.15pt;height:114.15pt;mso-width-percent:0;mso-height-percent:0;mso-width-percent:0;mso-height-percent:0">
                  <v:imagedata r:id="rId52" r:href="rId53"/>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r w:rsidRPr="002D68BB">
              <w:rPr>
                <w:sz w:val="20"/>
                <w:szCs w:val="20"/>
              </w:rPr>
              <w:t xml:space="preserve"> </w:t>
            </w:r>
            <w:r w:rsidRPr="002D68BB">
              <w:rPr>
                <w:sz w:val="20"/>
                <w:szCs w:val="20"/>
              </w:rPr>
              <w:fldChar w:fldCharType="begin"/>
            </w:r>
            <w:r w:rsidRPr="002D68BB">
              <w:rPr>
                <w:sz w:val="20"/>
                <w:szCs w:val="20"/>
              </w:rPr>
              <w:instrText xml:space="preserve"> INCLUDEPICTURE  "https://media.istockphoto.com/vectors/mixed-fruits-in-juice-splash-package-design-cover-vector-id1324929755?k=20&amp;m=1324929755&amp;s=612x612&amp;w=0&amp;h=HmVOnX4OBFRTDllJ58NnilvUJyIPFw3C1nL5kT0AN_M="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"https://media.istockphoto.com/vectors/mixed-fruits-in-juice-splash-package-design-cover-vector-id1324929755?k=20&amp;m=1324929755&amp;s=612x612&amp;w=0&amp;h=HmVOnX4OBFRTDllJ58NnilvUJyIPFw3C1nL5kT0AN_M="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"https://media.istockphoto.com/vectors/mixed-fruits-in-juice-splash-package-design-cover-vector-id1324929755?k=20&amp;m=1324929755&amp;s=612x612&amp;w=0&amp;h=HmVOnX4OBFRTDllJ58NnilvUJyIPFw3C1nL5kT0AN_M="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"https://media.istockphoto.com/vectors/mixed-fruits-in-juice-splash-package-design-cover-vector-id1324929755?k=20&amp;m=1324929755&amp;s=612x612&amp;w=0&amp;h=HmVOnX4OBFRTDllJ58NnilvUJyIPFw3C1nL5kT0AN_M="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"https://media.istockphoto.com/vectors/mixed-fruits-in-juice-splash-package-design-cover-vector-id1324929755?k=20&amp;m=1324929755&amp;s=612x612&amp;w=0&amp;h=HmVOnX4OBFRTDllJ58NnilvUJyIPFw3C1nL5kT0AN_M=" \* MERGEFORMATINET </w:instrText>
            </w:r>
            <w:r w:rsidR="00D53537">
              <w:rPr>
                <w:sz w:val="20"/>
                <w:szCs w:val="20"/>
              </w:rPr>
              <w:fldChar w:fldCharType="separate"/>
            </w:r>
            <w:r w:rsidR="00B320BE">
              <w:rPr>
                <w:noProof/>
                <w:sz w:val="20"/>
                <w:szCs w:val="20"/>
              </w:rPr>
              <w:pict w14:anchorId="21FF2F58">
                <v:shape id="_x0000_i1063" type="#_x0000_t75" alt="ilustraciones, imágenes clip art, dibujos animados e iconos de stock de frutas mixtas en la cubierta de diseño del paquete de salpicaduras de jugo. - marca de producto" style="width:157pt;height:118.7pt;mso-width-percent:0;mso-height-percent:0;mso-width-percent:0;mso-height-percent:0">
                  <v:imagedata r:id="rId54" r:href="rId55"/>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7B119C0C" w14:textId="77777777" w:rsidR="001E5F2A" w:rsidRPr="002D68BB" w:rsidRDefault="00747094">
            <w:pPr>
              <w:spacing w:after="120"/>
              <w:jc w:val="both"/>
              <w:rPr>
                <w:sz w:val="20"/>
                <w:szCs w:val="20"/>
              </w:rPr>
            </w:pPr>
            <w:r w:rsidRPr="002D68BB">
              <w:rPr>
                <w:sz w:val="20"/>
                <w:szCs w:val="20"/>
                <w:highlight w:val="yellow"/>
              </w:rPr>
              <w:t>Imagen de alimentos que tengan marca o se visualice texto con las características positivas - beneficios del producto alimenticio</w:t>
            </w:r>
          </w:p>
          <w:p w14:paraId="6D9C600F" w14:textId="77777777" w:rsidR="001E5F2A" w:rsidRPr="002D68BB" w:rsidRDefault="00747094">
            <w:pPr>
              <w:widowControl w:val="0"/>
              <w:rPr>
                <w:color w:val="7F7F7F"/>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632202_CF1_i020</w:t>
            </w:r>
            <w:proofErr w:type="spellEnd"/>
          </w:p>
          <w:p w14:paraId="231E0847" w14:textId="77777777" w:rsidR="001E5F2A" w:rsidRPr="002D68BB" w:rsidRDefault="00D53537">
            <w:pPr>
              <w:spacing w:after="120"/>
              <w:jc w:val="both"/>
              <w:rPr>
                <w:sz w:val="20"/>
                <w:szCs w:val="20"/>
              </w:rPr>
            </w:pPr>
            <w:hyperlink r:id="rId56">
              <w:r w:rsidR="00747094" w:rsidRPr="002D68BB">
                <w:rPr>
                  <w:color w:val="0000FF"/>
                  <w:sz w:val="20"/>
                  <w:szCs w:val="20"/>
                  <w:u w:val="single"/>
                </w:rPr>
                <w:t>https://media.istockphoto.com/vectors/mixed-fruits-in-juice-splash-package-design-cover-vector-id1324929755?k=20&amp;m=1324929755&amp;s=612x612&amp;w=0&amp;h=HmVOnX4OBFRTDllJ58NnilvUJyIPFw3C1nL5kT0AN_M</w:t>
              </w:r>
            </w:hyperlink>
            <w:r w:rsidR="00747094" w:rsidRPr="002D68BB">
              <w:rPr>
                <w:sz w:val="20"/>
                <w:szCs w:val="20"/>
              </w:rPr>
              <w:t xml:space="preserve">= </w:t>
            </w:r>
          </w:p>
          <w:p w14:paraId="523043C3" w14:textId="77777777" w:rsidR="001E5F2A" w:rsidRPr="002D68BB" w:rsidRDefault="001E5F2A">
            <w:pPr>
              <w:spacing w:after="120"/>
              <w:jc w:val="both"/>
              <w:rPr>
                <w:color w:val="B7B7B7"/>
                <w:sz w:val="20"/>
                <w:szCs w:val="20"/>
              </w:rPr>
            </w:pPr>
          </w:p>
        </w:tc>
      </w:tr>
    </w:tbl>
    <w:p w14:paraId="6267FC7D" w14:textId="77777777" w:rsidR="001E5F2A" w:rsidRPr="002D68BB" w:rsidRDefault="001E5F2A">
      <w:pPr>
        <w:rPr>
          <w:b/>
          <w:sz w:val="20"/>
          <w:szCs w:val="20"/>
        </w:rPr>
      </w:pPr>
    </w:p>
    <w:p w14:paraId="4A4E2C1D" w14:textId="77777777" w:rsidR="001E5F2A" w:rsidRPr="002D68BB" w:rsidRDefault="001E5F2A">
      <w:pPr>
        <w:rPr>
          <w:b/>
          <w:sz w:val="20"/>
          <w:szCs w:val="20"/>
        </w:rPr>
      </w:pPr>
    </w:p>
    <w:p w14:paraId="33FF332C" w14:textId="77777777" w:rsidR="001E5F2A" w:rsidRPr="002D68BB" w:rsidRDefault="001E5F2A">
      <w:pPr>
        <w:rPr>
          <w:b/>
          <w:sz w:val="20"/>
          <w:szCs w:val="20"/>
        </w:rPr>
      </w:pPr>
    </w:p>
    <w:p w14:paraId="605AE245" w14:textId="5FEFC533" w:rsidR="001E5F2A" w:rsidRPr="002D68BB" w:rsidRDefault="00747094">
      <w:pPr>
        <w:spacing w:after="120"/>
        <w:jc w:val="both"/>
        <w:rPr>
          <w:b/>
          <w:sz w:val="20"/>
          <w:szCs w:val="20"/>
        </w:rPr>
      </w:pPr>
      <w:r w:rsidRPr="002D68BB">
        <w:rPr>
          <w:b/>
          <w:sz w:val="20"/>
          <w:szCs w:val="20"/>
        </w:rPr>
        <w:t xml:space="preserve">2.1. </w:t>
      </w:r>
      <w:r w:rsidRPr="002D68BB">
        <w:rPr>
          <w:b/>
          <w:color w:val="FF0000"/>
          <w:sz w:val="20"/>
          <w:szCs w:val="20"/>
        </w:rPr>
        <w:t xml:space="preserve">Clasificación de riesgos </w:t>
      </w:r>
      <w:r w:rsidR="004D1CFA">
        <w:rPr>
          <w:b/>
          <w:color w:val="FF0000"/>
          <w:sz w:val="20"/>
          <w:szCs w:val="20"/>
        </w:rPr>
        <w:t xml:space="preserve">de los </w:t>
      </w:r>
      <w:r w:rsidRPr="002D68BB">
        <w:rPr>
          <w:b/>
          <w:color w:val="FF0000"/>
          <w:sz w:val="20"/>
          <w:szCs w:val="20"/>
        </w:rPr>
        <w:t>alimentos</w:t>
      </w:r>
    </w:p>
    <w:p w14:paraId="19A74F41" w14:textId="316BE66C" w:rsidR="001E5F2A" w:rsidRPr="002D68BB" w:rsidRDefault="00747094">
      <w:pPr>
        <w:spacing w:after="120" w:line="240" w:lineRule="auto"/>
        <w:jc w:val="both"/>
        <w:rPr>
          <w:b/>
          <w:color w:val="FF0000"/>
          <w:sz w:val="20"/>
          <w:szCs w:val="20"/>
        </w:rPr>
      </w:pPr>
      <w:r w:rsidRPr="002D68BB">
        <w:rPr>
          <w:color w:val="FF0000"/>
          <w:sz w:val="20"/>
          <w:szCs w:val="20"/>
        </w:rPr>
        <w:t xml:space="preserve">El Ministerio de Salud y Protección Social, desde la Resolución 2674 de 2013 y la Resolución 0719 de 2015, </w:t>
      </w:r>
      <w:r w:rsidR="00CA3250" w:rsidRPr="002D68BB">
        <w:rPr>
          <w:color w:val="FF0000"/>
          <w:sz w:val="20"/>
          <w:szCs w:val="20"/>
        </w:rPr>
        <w:t>determinaron l</w:t>
      </w:r>
      <w:r w:rsidRPr="002D68BB">
        <w:rPr>
          <w:color w:val="FF0000"/>
          <w:sz w:val="20"/>
          <w:szCs w:val="20"/>
        </w:rPr>
        <w:t>as definiciones y tipologías de los</w:t>
      </w:r>
      <w:r w:rsidR="00CA3250" w:rsidRPr="002D68BB">
        <w:rPr>
          <w:color w:val="FF0000"/>
          <w:sz w:val="20"/>
          <w:szCs w:val="20"/>
        </w:rPr>
        <w:t xml:space="preserve"> </w:t>
      </w:r>
      <w:r w:rsidRPr="002D68BB">
        <w:rPr>
          <w:color w:val="FF0000"/>
          <w:sz w:val="20"/>
          <w:szCs w:val="20"/>
        </w:rPr>
        <w:t>riesgos de los alimentos</w:t>
      </w:r>
      <w:r w:rsidR="00CA3250" w:rsidRPr="002D68BB">
        <w:rPr>
          <w:color w:val="FF0000"/>
          <w:sz w:val="20"/>
          <w:szCs w:val="20"/>
        </w:rPr>
        <w:t>.</w:t>
      </w:r>
      <w:r w:rsidRPr="002D68BB">
        <w:rPr>
          <w:color w:val="FF0000"/>
          <w:sz w:val="20"/>
          <w:szCs w:val="20"/>
        </w:rPr>
        <w:t xml:space="preserve"> </w:t>
      </w:r>
    </w:p>
    <w:p w14:paraId="42983074" w14:textId="77777777" w:rsidR="001E5F2A" w:rsidRPr="002D68BB" w:rsidRDefault="001E5F2A">
      <w:pPr>
        <w:rPr>
          <w:sz w:val="20"/>
          <w:szCs w:val="20"/>
        </w:rPr>
      </w:pPr>
    </w:p>
    <w:tbl>
      <w:tblPr>
        <w:tblStyle w:val="afffffffff3"/>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5213"/>
        <w:gridCol w:w="5027"/>
      </w:tblGrid>
      <w:tr w:rsidR="001E5F2A" w:rsidRPr="002D68BB" w14:paraId="3119D65C" w14:textId="77777777" w:rsidTr="00836A86">
        <w:trPr>
          <w:trHeight w:val="420"/>
        </w:trPr>
        <w:tc>
          <w:tcPr>
            <w:tcW w:w="3392" w:type="dxa"/>
            <w:shd w:val="clear" w:color="auto" w:fill="C9DAF8"/>
            <w:tcMar>
              <w:top w:w="100" w:type="dxa"/>
              <w:left w:w="100" w:type="dxa"/>
              <w:bottom w:w="100" w:type="dxa"/>
              <w:right w:w="100" w:type="dxa"/>
            </w:tcMar>
          </w:tcPr>
          <w:p w14:paraId="6387A2B0" w14:textId="77777777" w:rsidR="001E5F2A" w:rsidRPr="002D68BB" w:rsidRDefault="00747094">
            <w:pPr>
              <w:widowControl w:val="0"/>
              <w:spacing w:line="240" w:lineRule="auto"/>
              <w:ind w:right="-804"/>
              <w:rPr>
                <w:b/>
                <w:sz w:val="20"/>
                <w:szCs w:val="20"/>
              </w:rPr>
            </w:pPr>
            <w:r w:rsidRPr="002D68BB">
              <w:rPr>
                <w:b/>
                <w:sz w:val="20"/>
                <w:szCs w:val="20"/>
              </w:rPr>
              <w:lastRenderedPageBreak/>
              <w:t xml:space="preserve">Tipo de </w:t>
            </w:r>
          </w:p>
          <w:p w14:paraId="65791DE4" w14:textId="77777777" w:rsidR="001E5F2A" w:rsidRPr="002D68BB" w:rsidRDefault="00747094">
            <w:pPr>
              <w:widowControl w:val="0"/>
              <w:spacing w:line="240" w:lineRule="auto"/>
              <w:ind w:right="-804"/>
              <w:rPr>
                <w:b/>
                <w:sz w:val="20"/>
                <w:szCs w:val="20"/>
              </w:rPr>
            </w:pPr>
            <w:r w:rsidRPr="002D68BB">
              <w:rPr>
                <w:b/>
                <w:sz w:val="20"/>
                <w:szCs w:val="20"/>
              </w:rPr>
              <w:t>recurso</w:t>
            </w:r>
          </w:p>
        </w:tc>
        <w:tc>
          <w:tcPr>
            <w:tcW w:w="10240" w:type="dxa"/>
            <w:gridSpan w:val="2"/>
            <w:shd w:val="clear" w:color="auto" w:fill="C9DAF8"/>
            <w:tcMar>
              <w:top w:w="100" w:type="dxa"/>
              <w:left w:w="100" w:type="dxa"/>
              <w:bottom w:w="100" w:type="dxa"/>
              <w:right w:w="100" w:type="dxa"/>
            </w:tcMar>
          </w:tcPr>
          <w:p w14:paraId="727C9981" w14:textId="77777777" w:rsidR="001E5F2A" w:rsidRPr="002D68BB" w:rsidRDefault="00747094">
            <w:pPr>
              <w:keepNext/>
              <w:keepLines/>
              <w:widowControl w:val="0"/>
              <w:pBdr>
                <w:top w:val="nil"/>
                <w:left w:val="nil"/>
                <w:bottom w:val="nil"/>
                <w:right w:val="nil"/>
                <w:between w:val="nil"/>
              </w:pBdr>
              <w:spacing w:after="60" w:line="240" w:lineRule="auto"/>
              <w:jc w:val="center"/>
              <w:rPr>
                <w:color w:val="000000"/>
                <w:sz w:val="20"/>
                <w:szCs w:val="20"/>
              </w:rPr>
            </w:pPr>
            <w:bookmarkStart w:id="11" w:name="_heading=h.30j0zll" w:colFirst="0" w:colLast="0"/>
            <w:bookmarkEnd w:id="11"/>
            <w:r w:rsidRPr="002D68BB">
              <w:rPr>
                <w:color w:val="000000"/>
                <w:sz w:val="20"/>
                <w:szCs w:val="20"/>
              </w:rPr>
              <w:t>Pestañas o tablas horizontales</w:t>
            </w:r>
          </w:p>
        </w:tc>
      </w:tr>
      <w:tr w:rsidR="001E5F2A" w:rsidRPr="002D68BB" w14:paraId="61BD6659" w14:textId="77777777" w:rsidTr="00836A86">
        <w:trPr>
          <w:trHeight w:val="420"/>
        </w:trPr>
        <w:tc>
          <w:tcPr>
            <w:tcW w:w="3392" w:type="dxa"/>
            <w:shd w:val="clear" w:color="auto" w:fill="auto"/>
            <w:tcMar>
              <w:top w:w="100" w:type="dxa"/>
              <w:left w:w="100" w:type="dxa"/>
              <w:bottom w:w="100" w:type="dxa"/>
              <w:right w:w="100" w:type="dxa"/>
            </w:tcMar>
          </w:tcPr>
          <w:p w14:paraId="474161DC" w14:textId="77777777" w:rsidR="001E5F2A" w:rsidRPr="002D68BB" w:rsidRDefault="00747094">
            <w:pPr>
              <w:widowControl w:val="0"/>
              <w:spacing w:line="240" w:lineRule="auto"/>
              <w:ind w:right="-804"/>
              <w:rPr>
                <w:b/>
                <w:sz w:val="20"/>
                <w:szCs w:val="20"/>
              </w:rPr>
            </w:pPr>
            <w:r w:rsidRPr="002D68BB">
              <w:rPr>
                <w:b/>
                <w:sz w:val="20"/>
                <w:szCs w:val="20"/>
              </w:rPr>
              <w:t>Introducción</w:t>
            </w:r>
          </w:p>
        </w:tc>
        <w:tc>
          <w:tcPr>
            <w:tcW w:w="10240" w:type="dxa"/>
            <w:gridSpan w:val="2"/>
            <w:shd w:val="clear" w:color="auto" w:fill="auto"/>
            <w:tcMar>
              <w:top w:w="100" w:type="dxa"/>
              <w:left w:w="100" w:type="dxa"/>
              <w:bottom w:w="100" w:type="dxa"/>
              <w:right w:w="100" w:type="dxa"/>
            </w:tcMar>
          </w:tcPr>
          <w:p w14:paraId="325417FA" w14:textId="77777777" w:rsidR="001E5F2A" w:rsidRPr="002D68BB" w:rsidRDefault="001E5F2A">
            <w:pPr>
              <w:spacing w:after="120" w:line="240" w:lineRule="auto"/>
              <w:jc w:val="both"/>
              <w:rPr>
                <w:sz w:val="20"/>
                <w:szCs w:val="20"/>
              </w:rPr>
            </w:pPr>
          </w:p>
          <w:p w14:paraId="5F28B09A" w14:textId="77777777" w:rsidR="001E5F2A" w:rsidRPr="002D68BB" w:rsidRDefault="00747094">
            <w:pPr>
              <w:spacing w:after="120" w:line="240" w:lineRule="auto"/>
              <w:jc w:val="both"/>
              <w:rPr>
                <w:sz w:val="20"/>
                <w:szCs w:val="20"/>
              </w:rPr>
            </w:pPr>
            <w:r w:rsidRPr="002D68BB">
              <w:rPr>
                <w:sz w:val="20"/>
                <w:szCs w:val="20"/>
              </w:rPr>
              <w:t>Los siguientes son los tipos de riesgo que se pueden identificar en los alimentos y que pueden afectar la salud pública:</w:t>
            </w:r>
          </w:p>
          <w:p w14:paraId="370BFB88" w14:textId="77777777" w:rsidR="001E5F2A" w:rsidRPr="002D68BB" w:rsidRDefault="001E5F2A">
            <w:pPr>
              <w:widowControl w:val="0"/>
              <w:spacing w:line="240" w:lineRule="auto"/>
              <w:rPr>
                <w:color w:val="999999"/>
                <w:sz w:val="20"/>
                <w:szCs w:val="20"/>
              </w:rPr>
            </w:pPr>
          </w:p>
        </w:tc>
      </w:tr>
      <w:tr w:rsidR="001E5F2A" w:rsidRPr="002D68BB" w14:paraId="7B873E53" w14:textId="77777777" w:rsidTr="00836A86">
        <w:trPr>
          <w:trHeight w:val="420"/>
        </w:trPr>
        <w:tc>
          <w:tcPr>
            <w:tcW w:w="3392" w:type="dxa"/>
            <w:shd w:val="clear" w:color="auto" w:fill="auto"/>
            <w:tcMar>
              <w:top w:w="100" w:type="dxa"/>
              <w:left w:w="100" w:type="dxa"/>
              <w:bottom w:w="100" w:type="dxa"/>
              <w:right w:w="100" w:type="dxa"/>
            </w:tcMar>
          </w:tcPr>
          <w:p w14:paraId="3A0C4B49" w14:textId="77777777" w:rsidR="001E5F2A" w:rsidRPr="002D68BB" w:rsidRDefault="00747094">
            <w:pPr>
              <w:widowControl w:val="0"/>
              <w:spacing w:line="240" w:lineRule="auto"/>
              <w:ind w:right="-804"/>
              <w:rPr>
                <w:b/>
                <w:color w:val="999999"/>
                <w:sz w:val="20"/>
                <w:szCs w:val="20"/>
              </w:rPr>
            </w:pPr>
            <w:r w:rsidRPr="002D68BB">
              <w:rPr>
                <w:b/>
                <w:color w:val="000000"/>
                <w:sz w:val="20"/>
                <w:szCs w:val="20"/>
              </w:rPr>
              <w:t>Alimentos de mayor riesgo</w:t>
            </w:r>
          </w:p>
        </w:tc>
        <w:tc>
          <w:tcPr>
            <w:tcW w:w="5213" w:type="dxa"/>
            <w:shd w:val="clear" w:color="auto" w:fill="auto"/>
            <w:tcMar>
              <w:top w:w="100" w:type="dxa"/>
              <w:left w:w="100" w:type="dxa"/>
              <w:bottom w:w="100" w:type="dxa"/>
              <w:right w:w="100" w:type="dxa"/>
            </w:tcMar>
          </w:tcPr>
          <w:p w14:paraId="04B0F907" w14:textId="35542C44" w:rsidR="001E5F2A" w:rsidRPr="002D68BB" w:rsidRDefault="00747094">
            <w:pPr>
              <w:pBdr>
                <w:top w:val="nil"/>
                <w:left w:val="nil"/>
                <w:bottom w:val="nil"/>
                <w:right w:val="nil"/>
                <w:between w:val="nil"/>
              </w:pBdr>
              <w:spacing w:after="120" w:line="240" w:lineRule="auto"/>
              <w:jc w:val="both"/>
              <w:rPr>
                <w:color w:val="FF0000"/>
                <w:sz w:val="20"/>
                <w:szCs w:val="20"/>
              </w:rPr>
            </w:pPr>
            <w:r w:rsidRPr="002D68BB">
              <w:rPr>
                <w:color w:val="FF0000"/>
                <w:sz w:val="20"/>
                <w:szCs w:val="20"/>
              </w:rPr>
              <w:t>Este tipo de alimentos</w:t>
            </w:r>
            <w:r w:rsidR="00836A86" w:rsidRPr="002D68BB">
              <w:rPr>
                <w:color w:val="FF0000"/>
                <w:sz w:val="20"/>
                <w:szCs w:val="20"/>
              </w:rPr>
              <w:t xml:space="preserve"> </w:t>
            </w:r>
            <w:r w:rsidRPr="002D68BB">
              <w:rPr>
                <w:color w:val="FF0000"/>
                <w:sz w:val="20"/>
                <w:szCs w:val="20"/>
              </w:rPr>
              <w:t>está constituido por aquellos alimentos que pueden contener microorganismos patógenos que favorezcan la formación de toxinas</w:t>
            </w:r>
            <w:r w:rsidR="00836A86" w:rsidRPr="002D68BB">
              <w:rPr>
                <w:color w:val="FF0000"/>
                <w:sz w:val="20"/>
                <w:szCs w:val="20"/>
              </w:rPr>
              <w:t xml:space="preserve"> </w:t>
            </w:r>
            <w:r w:rsidRPr="002D68BB">
              <w:rPr>
                <w:color w:val="FF0000"/>
                <w:sz w:val="20"/>
                <w:szCs w:val="20"/>
              </w:rPr>
              <w:t xml:space="preserve">o productos químicos nocivos </w:t>
            </w:r>
            <w:r w:rsidR="00836A86" w:rsidRPr="002D68BB">
              <w:rPr>
                <w:color w:val="FF0000"/>
                <w:sz w:val="20"/>
                <w:szCs w:val="20"/>
              </w:rPr>
              <w:t>para</w:t>
            </w:r>
            <w:r w:rsidRPr="002D68BB">
              <w:rPr>
                <w:color w:val="FF0000"/>
                <w:sz w:val="20"/>
                <w:szCs w:val="20"/>
              </w:rPr>
              <w:t xml:space="preserve"> la salud, entre los que están los lácteos y las carnes. </w:t>
            </w:r>
          </w:p>
          <w:p w14:paraId="144E3C4A" w14:textId="77777777" w:rsidR="001E5F2A" w:rsidRPr="002D68BB" w:rsidRDefault="001E5F2A">
            <w:pPr>
              <w:widowControl w:val="0"/>
              <w:spacing w:line="240" w:lineRule="auto"/>
              <w:rPr>
                <w:color w:val="999999"/>
                <w:sz w:val="20"/>
                <w:szCs w:val="20"/>
              </w:rPr>
            </w:pPr>
          </w:p>
        </w:tc>
        <w:tc>
          <w:tcPr>
            <w:tcW w:w="5027" w:type="dxa"/>
            <w:shd w:val="clear" w:color="auto" w:fill="auto"/>
            <w:tcMar>
              <w:top w:w="100" w:type="dxa"/>
              <w:left w:w="100" w:type="dxa"/>
              <w:bottom w:w="100" w:type="dxa"/>
              <w:right w:w="100" w:type="dxa"/>
            </w:tcMar>
          </w:tcPr>
          <w:p w14:paraId="186BA5F2" w14:textId="77777777" w:rsidR="001E5F2A" w:rsidRPr="002D68BB" w:rsidRDefault="00747094">
            <w:pPr>
              <w:widowControl w:val="0"/>
              <w:spacing w:line="240" w:lineRule="auto"/>
              <w:rPr>
                <w:b/>
                <w:sz w:val="20"/>
                <w:szCs w:val="20"/>
              </w:rPr>
            </w:pPr>
            <w:r w:rsidRPr="002D68BB">
              <w:rPr>
                <w:b/>
                <w:sz w:val="20"/>
                <w:szCs w:val="20"/>
                <w:highlight w:val="yellow"/>
              </w:rPr>
              <w:t>Alimentos de alto riesgo</w:t>
            </w:r>
          </w:p>
          <w:p w14:paraId="74C9FE31"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"https://media.istockphoto.com/photos/assortment-of-most-common-dairy-products-on-white-backdrop-picture-id155373465?k=20&amp;m=155373465&amp;s=612x612&amp;w=0&amp;h=xsqZAajsdvX_jmjRqV71LzBLcAPqFII8LVZrjS4flrg="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"https://media.istockphoto.com/photos/assortment-of-most-common-dairy-products-on-white-backdrop-picture-id155373465?k=20&amp;m=155373465&amp;s=612x612&amp;w=0&amp;h=xsqZAajsdvX_jmjRqV71LzBLcAPqFII8LVZrjS4flrg="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"https://media.istockphoto.com/photos/assortment-of-most-common-dairy-products-on-white-backdrop-picture-id155373465?k=20&amp;m=155373465&amp;s=612x612&amp;w=0&amp;h=xsqZAajsdvX_jmjRqV71LzBLcAPqFII8LVZrjS4flrg="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"https://media.istockphoto.com/photos/assortment-of-most-common-dairy-products-on-white-backdrop-picture-id155373465?k=20&amp;m=155373465&amp;s=612x612&amp;w=0&amp;h=xsqZAajsdvX_jmjRqV71LzBLcAPqFII8LVZrjS4flrg="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"https://media.istockphoto.com/photos/assortment-of-most-common-dairy-products-on-white-backdrop-picture-id155373465?k=20&amp;m=155373465&amp;s=612x612&amp;w=0&amp;h=xsqZAajsdvX_jmjRqV71LzBLcAPqFII8LVZrjS4flrg=" \* MERGEFORMATINET </w:instrText>
            </w:r>
            <w:r w:rsidR="00D53537">
              <w:rPr>
                <w:sz w:val="20"/>
                <w:szCs w:val="20"/>
              </w:rPr>
              <w:fldChar w:fldCharType="separate"/>
            </w:r>
            <w:r w:rsidR="00B320BE">
              <w:rPr>
                <w:noProof/>
                <w:sz w:val="20"/>
                <w:szCs w:val="20"/>
              </w:rPr>
              <w:pict w14:anchorId="3002A17C">
                <v:shape id="_x0000_i1062" type="#_x0000_t75" alt="surtido de productos lácteos más frecuentes sobre fondo blanco - leche y yogures fotografías e imágenes de stock" style="width:2in;height:95.75pt;mso-width-percent:0;mso-height-percent:0;mso-width-percent:0;mso-height-percent:0">
                  <v:imagedata r:id="rId57" r:href="rId58"/>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0429905F" w14:textId="77777777" w:rsidR="001E5F2A" w:rsidRPr="002D68BB" w:rsidRDefault="00747094">
            <w:pPr>
              <w:widowControl w:val="0"/>
              <w:spacing w:line="240" w:lineRule="auto"/>
              <w:rPr>
                <w:sz w:val="20"/>
                <w:szCs w:val="20"/>
              </w:rPr>
            </w:pPr>
            <w:r w:rsidRPr="002D68BB">
              <w:rPr>
                <w:sz w:val="20"/>
                <w:szCs w:val="20"/>
                <w:highlight w:val="yellow"/>
              </w:rPr>
              <w:t>Imagen de alimentos lácteos</w:t>
            </w:r>
          </w:p>
          <w:p w14:paraId="499435A6" w14:textId="77777777" w:rsidR="001E5F2A" w:rsidRPr="002D68BB" w:rsidRDefault="001E5F2A">
            <w:pPr>
              <w:widowControl w:val="0"/>
              <w:spacing w:line="240" w:lineRule="auto"/>
              <w:rPr>
                <w:sz w:val="20"/>
                <w:szCs w:val="20"/>
              </w:rPr>
            </w:pPr>
          </w:p>
          <w:p w14:paraId="55DAF06E" w14:textId="77777777" w:rsidR="001E5F2A" w:rsidRPr="002D68BB" w:rsidRDefault="00747094">
            <w:pPr>
              <w:widowControl w:val="0"/>
              <w:rPr>
                <w:color w:val="7F7F7F"/>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632202_CF1_i021</w:t>
            </w:r>
            <w:proofErr w:type="spellEnd"/>
          </w:p>
          <w:p w14:paraId="4B467E9B" w14:textId="77777777" w:rsidR="001E5F2A" w:rsidRPr="002D68BB" w:rsidRDefault="001E5F2A">
            <w:pPr>
              <w:widowControl w:val="0"/>
              <w:spacing w:line="240" w:lineRule="auto"/>
              <w:rPr>
                <w:sz w:val="20"/>
                <w:szCs w:val="20"/>
              </w:rPr>
            </w:pPr>
          </w:p>
          <w:p w14:paraId="6A73E78F" w14:textId="77777777" w:rsidR="001E5F2A" w:rsidRPr="002D68BB" w:rsidRDefault="00747094">
            <w:pPr>
              <w:widowControl w:val="0"/>
              <w:spacing w:line="240" w:lineRule="auto"/>
              <w:rPr>
                <w:color w:val="999999"/>
                <w:sz w:val="20"/>
                <w:szCs w:val="20"/>
              </w:rPr>
            </w:pPr>
            <w:r w:rsidRPr="002D68BB">
              <w:rPr>
                <w:sz w:val="20"/>
                <w:szCs w:val="20"/>
                <w:highlight w:val="yellow"/>
              </w:rPr>
              <w:t>Nota: Imagen tomada de:</w:t>
            </w:r>
            <w:r w:rsidRPr="002D68BB">
              <w:rPr>
                <w:sz w:val="20"/>
                <w:szCs w:val="20"/>
              </w:rPr>
              <w:t xml:space="preserve"> </w:t>
            </w:r>
            <w:hyperlink r:id="rId59">
              <w:r w:rsidRPr="002D68BB">
                <w:rPr>
                  <w:color w:val="0000FF"/>
                  <w:sz w:val="20"/>
                  <w:szCs w:val="20"/>
                  <w:u w:val="single"/>
                </w:rPr>
                <w:t>https://media.istockphoto.com/photos/assortment-of-most-common-dairy-products-on-white-backdrop-picture-id155373465?k=20&amp;m=155373465&amp;s=612x612&amp;w=0&amp;h=xsqZAajsdvX_jmjRqV71LzBLcAPqFII8LVZrjS4flrg</w:t>
              </w:r>
            </w:hyperlink>
            <w:r w:rsidRPr="002D68BB">
              <w:rPr>
                <w:color w:val="999999"/>
                <w:sz w:val="20"/>
                <w:szCs w:val="20"/>
              </w:rPr>
              <w:t xml:space="preserve">= </w:t>
            </w:r>
          </w:p>
        </w:tc>
      </w:tr>
      <w:tr w:rsidR="001E5F2A" w:rsidRPr="002D68BB" w14:paraId="17B6D244" w14:textId="77777777" w:rsidTr="00836A86">
        <w:trPr>
          <w:trHeight w:val="420"/>
        </w:trPr>
        <w:tc>
          <w:tcPr>
            <w:tcW w:w="3392" w:type="dxa"/>
            <w:shd w:val="clear" w:color="auto" w:fill="auto"/>
            <w:tcMar>
              <w:top w:w="100" w:type="dxa"/>
              <w:left w:w="100" w:type="dxa"/>
              <w:bottom w:w="100" w:type="dxa"/>
              <w:right w:w="100" w:type="dxa"/>
            </w:tcMar>
          </w:tcPr>
          <w:p w14:paraId="0E6EED24" w14:textId="77777777" w:rsidR="001E5F2A" w:rsidRPr="002D68BB" w:rsidRDefault="00747094">
            <w:pPr>
              <w:widowControl w:val="0"/>
              <w:spacing w:line="240" w:lineRule="auto"/>
              <w:rPr>
                <w:b/>
                <w:color w:val="999999"/>
                <w:sz w:val="20"/>
                <w:szCs w:val="20"/>
              </w:rPr>
            </w:pPr>
            <w:r w:rsidRPr="002D68BB">
              <w:rPr>
                <w:b/>
                <w:color w:val="000000"/>
                <w:sz w:val="20"/>
                <w:szCs w:val="20"/>
              </w:rPr>
              <w:t>Alimentos de riesgo medio</w:t>
            </w:r>
          </w:p>
        </w:tc>
        <w:tc>
          <w:tcPr>
            <w:tcW w:w="5213" w:type="dxa"/>
            <w:shd w:val="clear" w:color="auto" w:fill="auto"/>
            <w:tcMar>
              <w:top w:w="100" w:type="dxa"/>
              <w:left w:w="100" w:type="dxa"/>
              <w:bottom w:w="100" w:type="dxa"/>
              <w:right w:w="100" w:type="dxa"/>
            </w:tcMar>
          </w:tcPr>
          <w:p w14:paraId="508C42A3" w14:textId="2E27345C" w:rsidR="001E5F2A" w:rsidRPr="002D68BB" w:rsidRDefault="00747094">
            <w:pPr>
              <w:pBdr>
                <w:top w:val="nil"/>
                <w:left w:val="nil"/>
                <w:bottom w:val="nil"/>
                <w:right w:val="nil"/>
                <w:between w:val="nil"/>
              </w:pBdr>
              <w:rPr>
                <w:color w:val="999999"/>
                <w:sz w:val="20"/>
                <w:szCs w:val="20"/>
              </w:rPr>
            </w:pPr>
            <w:r w:rsidRPr="002D68BB">
              <w:rPr>
                <w:color w:val="FF0000"/>
                <w:sz w:val="20"/>
                <w:szCs w:val="20"/>
              </w:rPr>
              <w:t xml:space="preserve">En este tipo </w:t>
            </w:r>
            <w:r w:rsidR="00047F56" w:rsidRPr="002D68BB">
              <w:rPr>
                <w:color w:val="FF0000"/>
                <w:sz w:val="20"/>
                <w:szCs w:val="20"/>
              </w:rPr>
              <w:t>de a</w:t>
            </w:r>
            <w:r w:rsidRPr="002D68BB">
              <w:rPr>
                <w:color w:val="FF0000"/>
                <w:sz w:val="20"/>
                <w:szCs w:val="20"/>
              </w:rPr>
              <w:t>limentos</w:t>
            </w:r>
            <w:r w:rsidR="00047F56" w:rsidRPr="002D68BB">
              <w:rPr>
                <w:color w:val="FF0000"/>
                <w:sz w:val="20"/>
                <w:szCs w:val="20"/>
              </w:rPr>
              <w:t xml:space="preserve"> </w:t>
            </w:r>
            <w:r w:rsidRPr="002D68BB">
              <w:rPr>
                <w:color w:val="FF0000"/>
                <w:sz w:val="20"/>
                <w:szCs w:val="20"/>
              </w:rPr>
              <w:t>están aquellos</w:t>
            </w:r>
            <w:r w:rsidR="00047F56" w:rsidRPr="002D68BB">
              <w:rPr>
                <w:color w:val="FF0000"/>
                <w:sz w:val="20"/>
                <w:szCs w:val="20"/>
              </w:rPr>
              <w:t xml:space="preserve"> </w:t>
            </w:r>
            <w:r w:rsidRPr="002D68BB">
              <w:rPr>
                <w:color w:val="FF0000"/>
                <w:sz w:val="20"/>
                <w:szCs w:val="20"/>
              </w:rPr>
              <w:t>que pueden albergar microorganismos patógenos que</w:t>
            </w:r>
            <w:r w:rsidR="00047F56" w:rsidRPr="002D68BB">
              <w:rPr>
                <w:color w:val="FF0000"/>
                <w:sz w:val="20"/>
                <w:szCs w:val="20"/>
              </w:rPr>
              <w:t>,</w:t>
            </w:r>
            <w:r w:rsidRPr="002D68BB">
              <w:rPr>
                <w:color w:val="FF0000"/>
                <w:sz w:val="20"/>
                <w:szCs w:val="20"/>
              </w:rPr>
              <w:t xml:space="preserve"> regularmente</w:t>
            </w:r>
            <w:r w:rsidR="00047F56" w:rsidRPr="002D68BB">
              <w:rPr>
                <w:color w:val="FF0000"/>
                <w:sz w:val="20"/>
                <w:szCs w:val="20"/>
              </w:rPr>
              <w:t>,</w:t>
            </w:r>
            <w:r w:rsidRPr="002D68BB">
              <w:rPr>
                <w:color w:val="FF0000"/>
                <w:sz w:val="20"/>
                <w:szCs w:val="20"/>
              </w:rPr>
              <w:t xml:space="preserve"> no manifiestan su desarrollo y crecimiento gracias a sus características o por las formas de procesamiento del mismo</w:t>
            </w:r>
            <w:r w:rsidR="00047F56" w:rsidRPr="002D68BB">
              <w:rPr>
                <w:color w:val="FF0000"/>
                <w:sz w:val="20"/>
                <w:szCs w:val="20"/>
              </w:rPr>
              <w:t xml:space="preserve">; </w:t>
            </w:r>
            <w:r w:rsidRPr="002D68BB">
              <w:rPr>
                <w:color w:val="FF0000"/>
                <w:sz w:val="20"/>
                <w:szCs w:val="20"/>
              </w:rPr>
              <w:t>por ende, existen bajas probabilidades de contenerlos</w:t>
            </w:r>
            <w:r w:rsidR="00047F56" w:rsidRPr="002D68BB">
              <w:rPr>
                <w:color w:val="FF0000"/>
                <w:sz w:val="20"/>
                <w:szCs w:val="20"/>
              </w:rPr>
              <w:t>. No obstante</w:t>
            </w:r>
            <w:r w:rsidRPr="002D68BB">
              <w:rPr>
                <w:color w:val="FF0000"/>
                <w:sz w:val="20"/>
                <w:szCs w:val="20"/>
              </w:rPr>
              <w:t>,</w:t>
            </w:r>
            <w:r w:rsidR="00047F56" w:rsidRPr="002D68BB">
              <w:rPr>
                <w:color w:val="FF0000"/>
                <w:sz w:val="20"/>
                <w:szCs w:val="20"/>
              </w:rPr>
              <w:t xml:space="preserve"> </w:t>
            </w:r>
            <w:r w:rsidRPr="002D68BB">
              <w:rPr>
                <w:color w:val="FF0000"/>
                <w:sz w:val="20"/>
                <w:szCs w:val="20"/>
              </w:rPr>
              <w:t xml:space="preserve">por </w:t>
            </w:r>
            <w:r w:rsidRPr="002D68BB">
              <w:rPr>
                <w:color w:val="FF0000"/>
                <w:sz w:val="20"/>
                <w:szCs w:val="20"/>
              </w:rPr>
              <w:lastRenderedPageBreak/>
              <w:t xml:space="preserve">razones de ambiente y manejo, es posible que se vuelvan nocivos para la salud. En este grupo están los cereales. </w:t>
            </w:r>
          </w:p>
        </w:tc>
        <w:tc>
          <w:tcPr>
            <w:tcW w:w="5027" w:type="dxa"/>
            <w:shd w:val="clear" w:color="auto" w:fill="auto"/>
            <w:tcMar>
              <w:top w:w="100" w:type="dxa"/>
              <w:left w:w="100" w:type="dxa"/>
              <w:bottom w:w="100" w:type="dxa"/>
              <w:right w:w="100" w:type="dxa"/>
            </w:tcMar>
          </w:tcPr>
          <w:p w14:paraId="2FE548C6" w14:textId="77777777" w:rsidR="001E5F2A" w:rsidRPr="002D68BB" w:rsidRDefault="00747094">
            <w:pPr>
              <w:widowControl w:val="0"/>
              <w:spacing w:line="240" w:lineRule="auto"/>
              <w:rPr>
                <w:b/>
                <w:sz w:val="20"/>
                <w:szCs w:val="20"/>
              </w:rPr>
            </w:pPr>
            <w:r w:rsidRPr="002D68BB">
              <w:rPr>
                <w:b/>
                <w:sz w:val="20"/>
                <w:szCs w:val="20"/>
                <w:highlight w:val="yellow"/>
              </w:rPr>
              <w:lastRenderedPageBreak/>
              <w:t>Cereales, riesgo medio</w:t>
            </w:r>
          </w:p>
          <w:p w14:paraId="0A259A71" w14:textId="77777777" w:rsidR="001E5F2A" w:rsidRPr="002D68BB" w:rsidRDefault="00747094">
            <w:pPr>
              <w:widowControl w:val="0"/>
              <w:spacing w:line="240" w:lineRule="auto"/>
              <w:rPr>
                <w:sz w:val="20"/>
                <w:szCs w:val="20"/>
              </w:rPr>
            </w:pPr>
            <w:r w:rsidRPr="002D68BB">
              <w:rPr>
                <w:sz w:val="20"/>
                <w:szCs w:val="20"/>
              </w:rPr>
              <w:lastRenderedPageBreak/>
              <w:fldChar w:fldCharType="begin"/>
            </w:r>
            <w:r w:rsidRPr="002D68BB">
              <w:rPr>
                <w:sz w:val="20"/>
                <w:szCs w:val="20"/>
              </w:rPr>
              <w:instrText xml:space="preserve"> INCLUDEPICTURE  "https://media.istockphoto.com/photos/grain-and-cereal-composition-picture-id157581211?k=20&amp;m=157581211&amp;s=612x612&amp;w=0&amp;h=D0ZspnbKS21dxaa5CmGtm64cUccRVR7MacAOuOTBzSs="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"https://media.istockphoto.com/photos/grain-and-cereal-composition-picture-id157581211?k=20&amp;m=157581211&amp;s=612x612&amp;w=0&amp;h=D0ZspnbKS21dxaa5CmGtm64cUccRVR7MacAOuOTBzSs="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"https://media.istockphoto.com/photos/grain-and-cereal-composition-picture-id157581211?k=20&amp;m=157581211&amp;s=612x612&amp;w=0&amp;h=D0ZspnbKS21dxaa5CmGtm64cUccRVR7MacAOuOTBzSs="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"https://media.istockphoto.com/photos/grain-and-cereal-composition-picture-id157581211?k=20&amp;m=157581211&amp;s=612x612&amp;w=0&amp;h=D0ZspnbKS21dxaa5CmGtm64cUccRVR7MacAOuOTBzSs="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"https://media.istockphoto.com/photos/grain-and-cereal-composition-picture-id157581211?k=20&amp;m=157581211&amp;s=612x612&amp;w=0&amp;h=D0ZspnbKS21dxaa5CmGtm64cUccRVR7MacAOuOTBzSs=" \* MERGEFORMATINET </w:instrText>
            </w:r>
            <w:r w:rsidR="00D53537">
              <w:rPr>
                <w:sz w:val="20"/>
                <w:szCs w:val="20"/>
              </w:rPr>
              <w:fldChar w:fldCharType="separate"/>
            </w:r>
            <w:r w:rsidR="00B320BE">
              <w:rPr>
                <w:noProof/>
                <w:sz w:val="20"/>
                <w:szCs w:val="20"/>
              </w:rPr>
              <w:pict w14:anchorId="46BB0AC7">
                <v:shape id="_x0000_i1061" type="#_x0000_t75" alt="granos de cereales y composición - cereales fotografías e imágenes de stock" style="width:151.65pt;height:112.6pt;mso-width-percent:0;mso-height-percent:0;mso-width-percent:0;mso-height-percent:0">
                  <v:imagedata r:id="rId60" r:href="rId61"/>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5FA2919A" w14:textId="77777777" w:rsidR="001E5F2A" w:rsidRPr="002D68BB" w:rsidRDefault="00747094">
            <w:pPr>
              <w:widowControl w:val="0"/>
              <w:spacing w:line="240" w:lineRule="auto"/>
              <w:rPr>
                <w:sz w:val="20"/>
                <w:szCs w:val="20"/>
              </w:rPr>
            </w:pPr>
            <w:proofErr w:type="spellStart"/>
            <w:r w:rsidRPr="002D68BB">
              <w:rPr>
                <w:sz w:val="20"/>
                <w:szCs w:val="20"/>
                <w:highlight w:val="yellow"/>
              </w:rPr>
              <w:t>Imagenes</w:t>
            </w:r>
            <w:proofErr w:type="spellEnd"/>
            <w:r w:rsidRPr="002D68BB">
              <w:rPr>
                <w:sz w:val="20"/>
                <w:szCs w:val="20"/>
                <w:highlight w:val="yellow"/>
              </w:rPr>
              <w:t xml:space="preserve"> de cereales</w:t>
            </w:r>
          </w:p>
          <w:p w14:paraId="7AB8B5C1" w14:textId="77777777" w:rsidR="001E5F2A" w:rsidRPr="002D68BB" w:rsidRDefault="001E5F2A">
            <w:pPr>
              <w:widowControl w:val="0"/>
              <w:spacing w:line="240" w:lineRule="auto"/>
              <w:rPr>
                <w:sz w:val="20"/>
                <w:szCs w:val="20"/>
              </w:rPr>
            </w:pPr>
          </w:p>
          <w:p w14:paraId="1B21B423" w14:textId="77777777" w:rsidR="001E5F2A" w:rsidRPr="002D68BB" w:rsidRDefault="00747094">
            <w:pPr>
              <w:widowControl w:val="0"/>
              <w:rPr>
                <w:color w:val="7F7F7F"/>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632202_CF1_i022</w:t>
            </w:r>
            <w:proofErr w:type="spellEnd"/>
          </w:p>
          <w:p w14:paraId="7708627A" w14:textId="77777777" w:rsidR="001E5F2A" w:rsidRPr="002D68BB" w:rsidRDefault="00747094">
            <w:pPr>
              <w:widowControl w:val="0"/>
              <w:spacing w:line="240" w:lineRule="auto"/>
              <w:rPr>
                <w:color w:val="999999"/>
                <w:sz w:val="20"/>
                <w:szCs w:val="20"/>
              </w:rPr>
            </w:pPr>
            <w:r w:rsidRPr="002D68BB">
              <w:rPr>
                <w:sz w:val="20"/>
                <w:szCs w:val="20"/>
                <w:highlight w:val="yellow"/>
              </w:rPr>
              <w:t>Nota: Imagen tomada de:</w:t>
            </w:r>
            <w:r w:rsidRPr="002D68BB">
              <w:rPr>
                <w:sz w:val="20"/>
                <w:szCs w:val="20"/>
              </w:rPr>
              <w:t xml:space="preserve"> </w:t>
            </w:r>
            <w:hyperlink r:id="rId62">
              <w:r w:rsidRPr="002D68BB">
                <w:rPr>
                  <w:color w:val="0000FF"/>
                  <w:sz w:val="20"/>
                  <w:szCs w:val="20"/>
                  <w:u w:val="single"/>
                </w:rPr>
                <w:t>https://media.istockphoto.com/photos/grain-and-cereal-composition-picture-id157581211?k=20&amp;m=157581211&amp;s=612x612&amp;w=0&amp;h=D0ZspnbKS21dxaa5CmGtm64cUccRVR7MacAOuOTBzSs</w:t>
              </w:r>
            </w:hyperlink>
            <w:r w:rsidRPr="002D68BB">
              <w:rPr>
                <w:color w:val="999999"/>
                <w:sz w:val="20"/>
                <w:szCs w:val="20"/>
              </w:rPr>
              <w:t xml:space="preserve">= </w:t>
            </w:r>
          </w:p>
        </w:tc>
      </w:tr>
      <w:tr w:rsidR="001E5F2A" w:rsidRPr="002D68BB" w14:paraId="1A95F88A" w14:textId="77777777" w:rsidTr="00836A86">
        <w:trPr>
          <w:trHeight w:val="420"/>
        </w:trPr>
        <w:tc>
          <w:tcPr>
            <w:tcW w:w="3392" w:type="dxa"/>
            <w:shd w:val="clear" w:color="auto" w:fill="auto"/>
            <w:tcMar>
              <w:top w:w="100" w:type="dxa"/>
              <w:left w:w="100" w:type="dxa"/>
              <w:bottom w:w="100" w:type="dxa"/>
              <w:right w:w="100" w:type="dxa"/>
            </w:tcMar>
          </w:tcPr>
          <w:p w14:paraId="5BAD3C90" w14:textId="77777777" w:rsidR="001E5F2A" w:rsidRPr="002D68BB" w:rsidRDefault="00747094">
            <w:pPr>
              <w:widowControl w:val="0"/>
              <w:spacing w:line="240" w:lineRule="auto"/>
              <w:rPr>
                <w:b/>
                <w:color w:val="999999"/>
                <w:sz w:val="20"/>
                <w:szCs w:val="20"/>
              </w:rPr>
            </w:pPr>
            <w:r w:rsidRPr="002D68BB">
              <w:rPr>
                <w:b/>
                <w:color w:val="000000"/>
                <w:sz w:val="20"/>
                <w:szCs w:val="20"/>
              </w:rPr>
              <w:lastRenderedPageBreak/>
              <w:t>Alimentos de menor riesgo</w:t>
            </w:r>
          </w:p>
        </w:tc>
        <w:tc>
          <w:tcPr>
            <w:tcW w:w="5213" w:type="dxa"/>
            <w:shd w:val="clear" w:color="auto" w:fill="auto"/>
            <w:tcMar>
              <w:top w:w="100" w:type="dxa"/>
              <w:left w:w="100" w:type="dxa"/>
              <w:bottom w:w="100" w:type="dxa"/>
              <w:right w:w="100" w:type="dxa"/>
            </w:tcMar>
          </w:tcPr>
          <w:p w14:paraId="1FF9538E" w14:textId="7015DB8D" w:rsidR="001E5F2A" w:rsidRPr="002D68BB" w:rsidRDefault="00FF2755">
            <w:pPr>
              <w:pBdr>
                <w:top w:val="nil"/>
                <w:left w:val="nil"/>
                <w:bottom w:val="nil"/>
                <w:right w:val="nil"/>
                <w:between w:val="nil"/>
              </w:pBdr>
              <w:spacing w:after="120" w:line="240" w:lineRule="auto"/>
              <w:jc w:val="both"/>
              <w:rPr>
                <w:color w:val="999999"/>
                <w:sz w:val="20"/>
                <w:szCs w:val="20"/>
              </w:rPr>
            </w:pPr>
            <w:r w:rsidRPr="002D68BB">
              <w:rPr>
                <w:color w:val="FF0000"/>
                <w:sz w:val="20"/>
                <w:szCs w:val="20"/>
              </w:rPr>
              <w:t>Este grupo</w:t>
            </w:r>
            <w:r w:rsidR="00747094" w:rsidRPr="002D68BB">
              <w:rPr>
                <w:color w:val="FF0000"/>
                <w:sz w:val="20"/>
                <w:szCs w:val="20"/>
              </w:rPr>
              <w:t xml:space="preserve"> integra los alimentos con poca probabilidad de contener microorganismos patógenos y cuyas características estructurales no favorecen su crecimiento, así como aquellos que no contienen productos químicos nocivos para la salud</w:t>
            </w:r>
            <w:r w:rsidRPr="002D68BB">
              <w:rPr>
                <w:color w:val="FF0000"/>
                <w:sz w:val="20"/>
                <w:szCs w:val="20"/>
              </w:rPr>
              <w:t>.</w:t>
            </w:r>
          </w:p>
        </w:tc>
        <w:tc>
          <w:tcPr>
            <w:tcW w:w="5027" w:type="dxa"/>
            <w:shd w:val="clear" w:color="auto" w:fill="auto"/>
            <w:tcMar>
              <w:top w:w="100" w:type="dxa"/>
              <w:left w:w="100" w:type="dxa"/>
              <w:bottom w:w="100" w:type="dxa"/>
              <w:right w:w="100" w:type="dxa"/>
            </w:tcMar>
          </w:tcPr>
          <w:p w14:paraId="3B073000" w14:textId="77777777" w:rsidR="001E5F2A" w:rsidRPr="002D68BB" w:rsidRDefault="00747094">
            <w:pPr>
              <w:widowControl w:val="0"/>
              <w:spacing w:line="240" w:lineRule="auto"/>
              <w:rPr>
                <w:sz w:val="20"/>
                <w:szCs w:val="20"/>
              </w:rPr>
            </w:pPr>
            <w:r w:rsidRPr="002D68BB">
              <w:rPr>
                <w:sz w:val="20"/>
                <w:szCs w:val="20"/>
                <w:highlight w:val="yellow"/>
              </w:rPr>
              <w:t>Riesgo menor</w:t>
            </w:r>
          </w:p>
          <w:p w14:paraId="1DC9396F"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"https://media.istockphoto.com/photos/spices-and-herbs-in-old-spoons-isolated-on-white-background-picture-id907613746?k=20&amp;m=907613746&amp;s=612x612&amp;w=0&amp;h=wwkySuYzhGng3FLwaYmYaLA5hXfqRbCtq7YdpT-lI0c="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"https://media.istockphoto.com/photos/spices-and-herbs-in-old-spoons-isolated-on-white-background-picture-id907613746?k=20&amp;m=907613746&amp;s=612x612&amp;w=0&amp;h=wwkySuYzhGng3FLwaYmYaLA5hXfqRbCtq7YdpT-lI0c="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"https://media.istockphoto.com/photos/spices-and-herbs-in-old-spoons-isolated-on-white-background-picture-id907613746?k=20&amp;m=907613746&amp;s=612x612&amp;w=0&amp;h=wwkySuYzhGng3FLwaYmYaLA5hXfqRbCtq7YdpT-lI0c="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"https://media.istockphoto.com/photos/spices-and-herbs-in-old-spoons-isolated-on-white-background-picture-id907613746?k=20&amp;m=907613746&amp;s=612x612&amp;w=0&amp;h=wwkySuYzhGng3FLwaYmYaLA5hXfqRbCtq7YdpT-lI0c="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"https://media.istockphoto.com/photos/spices-and-herbs-in-old-spoons-isolated-on-white-background-picture-id907613746?k=20&amp;m=907613746&amp;s=612x612&amp;w=0&amp;h=wwkySuYzhGng3FLwaYmYaLA5hXfqRbCtq7YdpT-lI0c=" \* MERGEFORMATINET </w:instrText>
            </w:r>
            <w:r w:rsidR="00D53537">
              <w:rPr>
                <w:sz w:val="20"/>
                <w:szCs w:val="20"/>
              </w:rPr>
              <w:fldChar w:fldCharType="separate"/>
            </w:r>
            <w:r w:rsidR="00B320BE">
              <w:rPr>
                <w:noProof/>
                <w:sz w:val="20"/>
                <w:szCs w:val="20"/>
              </w:rPr>
              <w:pict w14:anchorId="45312030">
                <v:shape id="_x0000_i1060" type="#_x0000_t75" alt="especias y hierbas en cucharas antiguas aisladas sobre fondo blanco - especias fotografías e imágenes de stock" style="width:183.85pt;height:121.8pt;mso-width-percent:0;mso-height-percent:0;mso-width-percent:0;mso-height-percent:0">
                  <v:imagedata r:id="rId63" r:href="rId64"/>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4BAD0B19" w14:textId="77777777" w:rsidR="001E5F2A" w:rsidRPr="002D68BB" w:rsidRDefault="00747094">
            <w:pPr>
              <w:widowControl w:val="0"/>
              <w:spacing w:line="240" w:lineRule="auto"/>
              <w:rPr>
                <w:sz w:val="20"/>
                <w:szCs w:val="20"/>
              </w:rPr>
            </w:pPr>
            <w:r w:rsidRPr="002D68BB">
              <w:rPr>
                <w:sz w:val="20"/>
                <w:szCs w:val="20"/>
                <w:highlight w:val="yellow"/>
              </w:rPr>
              <w:t>Imagen de condimentos</w:t>
            </w:r>
          </w:p>
          <w:p w14:paraId="488FABA1" w14:textId="77777777" w:rsidR="001E5F2A" w:rsidRPr="002D68BB" w:rsidRDefault="001E5F2A">
            <w:pPr>
              <w:widowControl w:val="0"/>
              <w:spacing w:line="240" w:lineRule="auto"/>
              <w:rPr>
                <w:sz w:val="20"/>
                <w:szCs w:val="20"/>
              </w:rPr>
            </w:pPr>
          </w:p>
          <w:p w14:paraId="4AB80865" w14:textId="77777777" w:rsidR="001E5F2A" w:rsidRPr="002D68BB" w:rsidRDefault="00747094">
            <w:pPr>
              <w:widowControl w:val="0"/>
              <w:rPr>
                <w:color w:val="7F7F7F"/>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632202_CF1_i023</w:t>
            </w:r>
            <w:proofErr w:type="spellEnd"/>
          </w:p>
          <w:p w14:paraId="1126DA6B" w14:textId="77777777" w:rsidR="001E5F2A" w:rsidRPr="002D68BB" w:rsidRDefault="00747094">
            <w:pPr>
              <w:widowControl w:val="0"/>
              <w:spacing w:line="240" w:lineRule="auto"/>
              <w:rPr>
                <w:color w:val="999999"/>
                <w:sz w:val="20"/>
                <w:szCs w:val="20"/>
              </w:rPr>
            </w:pPr>
            <w:r w:rsidRPr="002D68BB">
              <w:rPr>
                <w:sz w:val="20"/>
                <w:szCs w:val="20"/>
                <w:highlight w:val="yellow"/>
              </w:rPr>
              <w:t>Nota: Imagen tomada de:</w:t>
            </w:r>
            <w:r w:rsidRPr="002D68BB">
              <w:rPr>
                <w:sz w:val="20"/>
                <w:szCs w:val="20"/>
              </w:rPr>
              <w:t xml:space="preserve"> </w:t>
            </w:r>
            <w:hyperlink r:id="rId65">
              <w:r w:rsidRPr="002D68BB">
                <w:rPr>
                  <w:color w:val="0000FF"/>
                  <w:sz w:val="20"/>
                  <w:szCs w:val="20"/>
                  <w:u w:val="single"/>
                </w:rPr>
                <w:t>https://media.istockphoto.com/photos/spices-and-herbs-in-old-spoons-isolated-on-white-background-</w:t>
              </w:r>
              <w:r w:rsidRPr="002D68BB">
                <w:rPr>
                  <w:color w:val="0000FF"/>
                  <w:sz w:val="20"/>
                  <w:szCs w:val="20"/>
                  <w:u w:val="single"/>
                </w:rPr>
                <w:lastRenderedPageBreak/>
                <w:t>picture-id907613746?k=20&amp;m=907613746&amp;s=612x612&amp;w=0&amp;h=wwkySuYzhGng3FLwaYmYaLA5hXfqRbCtq7YdpT-lI0c</w:t>
              </w:r>
            </w:hyperlink>
            <w:r w:rsidRPr="002D68BB">
              <w:rPr>
                <w:color w:val="999999"/>
                <w:sz w:val="20"/>
                <w:szCs w:val="20"/>
              </w:rPr>
              <w:t xml:space="preserve">= </w:t>
            </w:r>
          </w:p>
        </w:tc>
      </w:tr>
    </w:tbl>
    <w:p w14:paraId="066C8C6B" w14:textId="77777777" w:rsidR="001E5F2A" w:rsidRPr="002D68BB" w:rsidRDefault="001E5F2A">
      <w:pPr>
        <w:rPr>
          <w:b/>
          <w:sz w:val="20"/>
          <w:szCs w:val="20"/>
        </w:rPr>
      </w:pPr>
    </w:p>
    <w:p w14:paraId="0D53A6E3" w14:textId="17E09CE3" w:rsidR="001E5F2A" w:rsidRPr="002D68BB" w:rsidRDefault="00747094">
      <w:pPr>
        <w:spacing w:after="120"/>
        <w:jc w:val="both"/>
        <w:rPr>
          <w:b/>
          <w:sz w:val="20"/>
          <w:szCs w:val="20"/>
        </w:rPr>
      </w:pPr>
      <w:r w:rsidRPr="002D68BB">
        <w:rPr>
          <w:b/>
          <w:sz w:val="20"/>
          <w:szCs w:val="20"/>
        </w:rPr>
        <w:t xml:space="preserve">2.2. </w:t>
      </w:r>
      <w:r w:rsidRPr="002D68BB">
        <w:rPr>
          <w:b/>
          <w:color w:val="FF0000"/>
          <w:sz w:val="20"/>
          <w:szCs w:val="20"/>
        </w:rPr>
        <w:t xml:space="preserve">Clasificación de </w:t>
      </w:r>
      <w:r w:rsidR="001A1DEE" w:rsidRPr="002D68BB">
        <w:rPr>
          <w:b/>
          <w:color w:val="FF0000"/>
          <w:sz w:val="20"/>
          <w:szCs w:val="20"/>
        </w:rPr>
        <w:t>a</w:t>
      </w:r>
      <w:r w:rsidRPr="002D68BB">
        <w:rPr>
          <w:b/>
          <w:color w:val="FF0000"/>
          <w:sz w:val="20"/>
          <w:szCs w:val="20"/>
        </w:rPr>
        <w:t>limentos para consumo humano</w:t>
      </w:r>
    </w:p>
    <w:p w14:paraId="5D3606EA" w14:textId="77777777" w:rsidR="001E5F2A" w:rsidRPr="002D68BB" w:rsidRDefault="001E5F2A">
      <w:pPr>
        <w:rPr>
          <w:b/>
          <w:sz w:val="20"/>
          <w:szCs w:val="20"/>
        </w:rPr>
      </w:pPr>
    </w:p>
    <w:tbl>
      <w:tblPr>
        <w:tblStyle w:val="afffffffff4"/>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3962B418" w14:textId="77777777">
        <w:trPr>
          <w:trHeight w:val="580"/>
        </w:trPr>
        <w:tc>
          <w:tcPr>
            <w:tcW w:w="1456" w:type="dxa"/>
            <w:shd w:val="clear" w:color="auto" w:fill="C9DAF8"/>
            <w:tcMar>
              <w:top w:w="100" w:type="dxa"/>
              <w:left w:w="100" w:type="dxa"/>
              <w:bottom w:w="100" w:type="dxa"/>
              <w:right w:w="100" w:type="dxa"/>
            </w:tcMar>
          </w:tcPr>
          <w:p w14:paraId="7CB41E8A"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250484AD"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56826C4B" w14:textId="77777777">
        <w:trPr>
          <w:trHeight w:val="420"/>
        </w:trPr>
        <w:tc>
          <w:tcPr>
            <w:tcW w:w="13631" w:type="dxa"/>
            <w:gridSpan w:val="2"/>
            <w:shd w:val="clear" w:color="auto" w:fill="auto"/>
            <w:tcMar>
              <w:top w:w="100" w:type="dxa"/>
              <w:left w:w="100" w:type="dxa"/>
              <w:bottom w:w="100" w:type="dxa"/>
              <w:right w:w="100" w:type="dxa"/>
            </w:tcMar>
          </w:tcPr>
          <w:p w14:paraId="1AA3CEFE" w14:textId="677A0844" w:rsidR="001E5F2A" w:rsidRPr="002D68BB" w:rsidRDefault="00747094">
            <w:pPr>
              <w:spacing w:after="120"/>
              <w:jc w:val="both"/>
              <w:rPr>
                <w:color w:val="FF0000"/>
                <w:sz w:val="20"/>
                <w:szCs w:val="20"/>
              </w:rPr>
            </w:pPr>
            <w:r w:rsidRPr="002D68BB">
              <w:rPr>
                <w:color w:val="FF0000"/>
                <w:sz w:val="20"/>
                <w:szCs w:val="20"/>
              </w:rPr>
              <w:t>El gobierno</w:t>
            </w:r>
            <w:r w:rsidR="00C64285" w:rsidRPr="002D68BB">
              <w:rPr>
                <w:color w:val="FF0000"/>
                <w:sz w:val="20"/>
                <w:szCs w:val="20"/>
              </w:rPr>
              <w:t>,</w:t>
            </w:r>
            <w:r w:rsidRPr="002D68BB">
              <w:rPr>
                <w:color w:val="FF0000"/>
                <w:sz w:val="20"/>
                <w:szCs w:val="20"/>
              </w:rPr>
              <w:t xml:space="preserve"> a través del Ministerio de Salud y Protección Social y la emisión de la Resolución 0719 del 11 de marzo de 2015, después de un estudio de la composición de las empresas del sector, de los bienes y productos para el consumo directo o indirecto (materias primas insumos o suministros), realiz</w:t>
            </w:r>
            <w:r w:rsidR="00C64285" w:rsidRPr="002D68BB">
              <w:rPr>
                <w:color w:val="FF0000"/>
                <w:sz w:val="20"/>
                <w:szCs w:val="20"/>
              </w:rPr>
              <w:t>ó</w:t>
            </w:r>
            <w:r w:rsidRPr="002D68BB">
              <w:rPr>
                <w:color w:val="FF0000"/>
                <w:sz w:val="20"/>
                <w:szCs w:val="20"/>
              </w:rPr>
              <w:t xml:space="preserve"> la clasificación de los alimentos para el consumo humano en quince grandes grupos generales, los cuales, a su vez</w:t>
            </w:r>
            <w:r w:rsidR="00C64285" w:rsidRPr="002D68BB">
              <w:rPr>
                <w:color w:val="FF0000"/>
                <w:sz w:val="20"/>
                <w:szCs w:val="20"/>
              </w:rPr>
              <w:t>,</w:t>
            </w:r>
            <w:r w:rsidRPr="002D68BB">
              <w:rPr>
                <w:color w:val="FF0000"/>
                <w:sz w:val="20"/>
                <w:szCs w:val="20"/>
              </w:rPr>
              <w:t xml:space="preserve"> se subdividen en subcategorías, una para cada tipo de alimento y señal</w:t>
            </w:r>
            <w:r w:rsidR="00C64285" w:rsidRPr="002D68BB">
              <w:rPr>
                <w:color w:val="FF0000"/>
                <w:sz w:val="20"/>
                <w:szCs w:val="20"/>
              </w:rPr>
              <w:t>ó</w:t>
            </w:r>
            <w:r w:rsidRPr="002D68BB">
              <w:rPr>
                <w:color w:val="FF0000"/>
                <w:sz w:val="20"/>
                <w:szCs w:val="20"/>
              </w:rPr>
              <w:t xml:space="preserve"> el tipo de riesgo para cada subcategoría, en conformidad </w:t>
            </w:r>
            <w:r w:rsidR="00C64285" w:rsidRPr="002D68BB">
              <w:rPr>
                <w:color w:val="FF0000"/>
                <w:sz w:val="20"/>
                <w:szCs w:val="20"/>
              </w:rPr>
              <w:t>con</w:t>
            </w:r>
            <w:r w:rsidRPr="002D68BB">
              <w:rPr>
                <w:color w:val="FF0000"/>
                <w:sz w:val="20"/>
                <w:szCs w:val="20"/>
              </w:rPr>
              <w:t xml:space="preserve"> la categorización o tipología de los riesgos en alimentos de alto, medio y bajo riesgo para la salud.</w:t>
            </w:r>
          </w:p>
          <w:p w14:paraId="1948AAB0" w14:textId="77777777" w:rsidR="001E5F2A" w:rsidRPr="002D68BB" w:rsidRDefault="001E5F2A">
            <w:pPr>
              <w:spacing w:after="120"/>
              <w:jc w:val="both"/>
              <w:rPr>
                <w:sz w:val="20"/>
                <w:szCs w:val="20"/>
              </w:rPr>
            </w:pPr>
          </w:p>
          <w:p w14:paraId="13C8CF32" w14:textId="77777777" w:rsidR="001E5F2A" w:rsidRPr="002D68BB" w:rsidRDefault="00747094">
            <w:pPr>
              <w:spacing w:after="120"/>
              <w:jc w:val="both"/>
              <w:rPr>
                <w:sz w:val="20"/>
                <w:szCs w:val="20"/>
              </w:rPr>
            </w:pPr>
            <w:r w:rsidRPr="002D68BB">
              <w:rPr>
                <w:sz w:val="20"/>
                <w:szCs w:val="20"/>
              </w:rPr>
              <w:t xml:space="preserve">Las siguientes son las principales agrupaciones de alimentos: </w:t>
            </w:r>
          </w:p>
          <w:p w14:paraId="19C17FEB" w14:textId="77777777" w:rsidR="001E5F2A" w:rsidRPr="002D68BB" w:rsidRDefault="001E5F2A">
            <w:pPr>
              <w:spacing w:after="120"/>
              <w:jc w:val="both"/>
              <w:rPr>
                <w:sz w:val="20"/>
                <w:szCs w:val="20"/>
              </w:rPr>
            </w:pPr>
          </w:p>
          <w:p w14:paraId="2F550A2D" w14:textId="7FB6D1F0" w:rsidR="001E5F2A" w:rsidRPr="000D66B4" w:rsidRDefault="00747094">
            <w:pPr>
              <w:spacing w:after="120"/>
              <w:ind w:left="720"/>
              <w:jc w:val="both"/>
              <w:rPr>
                <w:color w:val="FF0000"/>
                <w:sz w:val="20"/>
                <w:szCs w:val="20"/>
              </w:rPr>
            </w:pPr>
            <w:r w:rsidRPr="000D66B4">
              <w:rPr>
                <w:color w:val="FF0000"/>
                <w:sz w:val="20"/>
                <w:szCs w:val="20"/>
              </w:rPr>
              <w:t>1. Leche y sus derivados, así como productos de imitación</w:t>
            </w:r>
            <w:r w:rsidR="000D66B4" w:rsidRPr="000D66B4">
              <w:rPr>
                <w:color w:val="FF0000"/>
                <w:sz w:val="20"/>
                <w:szCs w:val="20"/>
              </w:rPr>
              <w:t>.</w:t>
            </w:r>
          </w:p>
          <w:p w14:paraId="6C7435D7" w14:textId="23A0DBDA" w:rsidR="001E5F2A" w:rsidRPr="000D66B4" w:rsidRDefault="00747094">
            <w:pPr>
              <w:spacing w:after="120"/>
              <w:ind w:left="720"/>
              <w:jc w:val="both"/>
              <w:rPr>
                <w:color w:val="FF0000"/>
                <w:sz w:val="20"/>
                <w:szCs w:val="20"/>
              </w:rPr>
            </w:pPr>
            <w:r w:rsidRPr="000D66B4">
              <w:rPr>
                <w:color w:val="FF0000"/>
                <w:sz w:val="20"/>
                <w:szCs w:val="20"/>
              </w:rPr>
              <w:t>2. Grasas, emulsiones grasas, aceites y ceras</w:t>
            </w:r>
            <w:r w:rsidR="000D66B4" w:rsidRPr="000D66B4">
              <w:rPr>
                <w:color w:val="FF0000"/>
                <w:sz w:val="20"/>
                <w:szCs w:val="20"/>
              </w:rPr>
              <w:t>.</w:t>
            </w:r>
          </w:p>
          <w:p w14:paraId="41425C9C" w14:textId="6D1EF0D1" w:rsidR="001E5F2A" w:rsidRPr="000D66B4" w:rsidRDefault="00747094">
            <w:pPr>
              <w:spacing w:after="120"/>
              <w:ind w:left="720"/>
              <w:jc w:val="both"/>
              <w:rPr>
                <w:color w:val="FF0000"/>
                <w:sz w:val="20"/>
                <w:szCs w:val="20"/>
              </w:rPr>
            </w:pPr>
            <w:r w:rsidRPr="000D66B4">
              <w:rPr>
                <w:color w:val="FF0000"/>
                <w:sz w:val="20"/>
                <w:szCs w:val="20"/>
              </w:rPr>
              <w:t>3. Productos basados en agua o destinadas para hidratar</w:t>
            </w:r>
            <w:r w:rsidR="000D66B4" w:rsidRPr="000D66B4">
              <w:rPr>
                <w:color w:val="FF0000"/>
                <w:sz w:val="20"/>
                <w:szCs w:val="20"/>
              </w:rPr>
              <w:t>.</w:t>
            </w:r>
          </w:p>
          <w:p w14:paraId="29E7AEE8" w14:textId="57096BB9" w:rsidR="001E5F2A" w:rsidRPr="000D66B4" w:rsidRDefault="00747094">
            <w:pPr>
              <w:spacing w:after="120"/>
              <w:ind w:left="720"/>
              <w:jc w:val="both"/>
              <w:rPr>
                <w:color w:val="FF0000"/>
                <w:sz w:val="20"/>
                <w:szCs w:val="20"/>
              </w:rPr>
            </w:pPr>
            <w:r w:rsidRPr="000D66B4">
              <w:rPr>
                <w:color w:val="FF0000"/>
                <w:sz w:val="20"/>
                <w:szCs w:val="20"/>
              </w:rPr>
              <w:t>4. Frutas y vegetales, así como setas, tubérculos, nueces, semillas y algas marinas</w:t>
            </w:r>
            <w:r w:rsidR="000D66B4" w:rsidRPr="000D66B4">
              <w:rPr>
                <w:color w:val="FF0000"/>
                <w:sz w:val="20"/>
                <w:szCs w:val="20"/>
              </w:rPr>
              <w:t>.</w:t>
            </w:r>
          </w:p>
          <w:p w14:paraId="382DB2C7" w14:textId="1F768455" w:rsidR="001E5F2A" w:rsidRPr="000D66B4" w:rsidRDefault="00747094">
            <w:pPr>
              <w:spacing w:after="120"/>
              <w:ind w:left="720"/>
              <w:jc w:val="both"/>
              <w:rPr>
                <w:color w:val="FF0000"/>
                <w:sz w:val="20"/>
                <w:szCs w:val="20"/>
              </w:rPr>
            </w:pPr>
            <w:r w:rsidRPr="000D66B4">
              <w:rPr>
                <w:color w:val="FF0000"/>
                <w:sz w:val="20"/>
                <w:szCs w:val="20"/>
              </w:rPr>
              <w:t>5. Productos de confitería</w:t>
            </w:r>
            <w:r w:rsidR="000D66B4" w:rsidRPr="000D66B4">
              <w:rPr>
                <w:color w:val="FF0000"/>
                <w:sz w:val="20"/>
                <w:szCs w:val="20"/>
              </w:rPr>
              <w:t>.</w:t>
            </w:r>
          </w:p>
          <w:p w14:paraId="4C30547C" w14:textId="20BF687A" w:rsidR="001E5F2A" w:rsidRPr="000D66B4" w:rsidRDefault="00747094">
            <w:pPr>
              <w:spacing w:after="120"/>
              <w:ind w:left="720"/>
              <w:jc w:val="both"/>
              <w:rPr>
                <w:color w:val="FF0000"/>
                <w:sz w:val="20"/>
                <w:szCs w:val="20"/>
              </w:rPr>
            </w:pPr>
            <w:r w:rsidRPr="000D66B4">
              <w:rPr>
                <w:color w:val="FF0000"/>
                <w:sz w:val="20"/>
                <w:szCs w:val="20"/>
              </w:rPr>
              <w:t>6. Cereales, derivados de granos y raíces</w:t>
            </w:r>
            <w:r w:rsidR="000D66B4" w:rsidRPr="000D66B4">
              <w:rPr>
                <w:color w:val="FF0000"/>
                <w:sz w:val="20"/>
                <w:szCs w:val="20"/>
              </w:rPr>
              <w:t>.</w:t>
            </w:r>
          </w:p>
          <w:p w14:paraId="7525EADE" w14:textId="6A17E19E" w:rsidR="001E5F2A" w:rsidRPr="000D66B4" w:rsidRDefault="00747094">
            <w:pPr>
              <w:spacing w:after="120"/>
              <w:ind w:left="720"/>
              <w:jc w:val="both"/>
              <w:rPr>
                <w:color w:val="FF0000"/>
                <w:sz w:val="20"/>
                <w:szCs w:val="20"/>
              </w:rPr>
            </w:pPr>
            <w:r w:rsidRPr="000D66B4">
              <w:rPr>
                <w:color w:val="FF0000"/>
                <w:sz w:val="20"/>
                <w:szCs w:val="20"/>
              </w:rPr>
              <w:t>7. Panes y demás productos de panadería</w:t>
            </w:r>
            <w:r w:rsidR="000D66B4" w:rsidRPr="000D66B4">
              <w:rPr>
                <w:color w:val="FF0000"/>
                <w:sz w:val="20"/>
                <w:szCs w:val="20"/>
              </w:rPr>
              <w:t>.</w:t>
            </w:r>
          </w:p>
          <w:p w14:paraId="4AB02DF9" w14:textId="31374750" w:rsidR="001E5F2A" w:rsidRPr="000D66B4" w:rsidRDefault="00747094">
            <w:pPr>
              <w:spacing w:after="120"/>
              <w:ind w:left="720"/>
              <w:jc w:val="both"/>
              <w:rPr>
                <w:color w:val="FF0000"/>
                <w:sz w:val="20"/>
                <w:szCs w:val="20"/>
              </w:rPr>
            </w:pPr>
            <w:r w:rsidRPr="000D66B4">
              <w:rPr>
                <w:color w:val="FF0000"/>
                <w:sz w:val="20"/>
                <w:szCs w:val="20"/>
              </w:rPr>
              <w:t>8. Carnes y sus derivados cárnicos</w:t>
            </w:r>
            <w:r w:rsidR="000D66B4" w:rsidRPr="000D66B4">
              <w:rPr>
                <w:color w:val="FF0000"/>
                <w:sz w:val="20"/>
                <w:szCs w:val="20"/>
              </w:rPr>
              <w:t>.</w:t>
            </w:r>
          </w:p>
          <w:p w14:paraId="63E095E0" w14:textId="30B78488" w:rsidR="001E5F2A" w:rsidRPr="000D66B4" w:rsidRDefault="00747094">
            <w:pPr>
              <w:spacing w:after="120"/>
              <w:ind w:left="720"/>
              <w:jc w:val="both"/>
              <w:rPr>
                <w:color w:val="FF0000"/>
                <w:sz w:val="20"/>
                <w:szCs w:val="20"/>
              </w:rPr>
            </w:pPr>
            <w:r w:rsidRPr="000D66B4">
              <w:rPr>
                <w:color w:val="FF0000"/>
                <w:sz w:val="20"/>
                <w:szCs w:val="20"/>
              </w:rPr>
              <w:lastRenderedPageBreak/>
              <w:t>9. Pescados y demás productos obtenidos de la pesca</w:t>
            </w:r>
            <w:r w:rsidR="000D66B4" w:rsidRPr="000D66B4">
              <w:rPr>
                <w:color w:val="FF0000"/>
                <w:sz w:val="20"/>
                <w:szCs w:val="20"/>
              </w:rPr>
              <w:t>.</w:t>
            </w:r>
          </w:p>
          <w:p w14:paraId="39E2AC36" w14:textId="0B641F4A" w:rsidR="001E5F2A" w:rsidRPr="000D66B4" w:rsidRDefault="00747094">
            <w:pPr>
              <w:spacing w:after="120"/>
              <w:ind w:left="720"/>
              <w:jc w:val="both"/>
              <w:rPr>
                <w:color w:val="FF0000"/>
                <w:sz w:val="20"/>
                <w:szCs w:val="20"/>
              </w:rPr>
            </w:pPr>
            <w:r w:rsidRPr="000D66B4">
              <w:rPr>
                <w:color w:val="FF0000"/>
                <w:sz w:val="20"/>
                <w:szCs w:val="20"/>
              </w:rPr>
              <w:t>10. Tipos de huevo y otros productos a base de huevo</w:t>
            </w:r>
            <w:r w:rsidR="000D66B4" w:rsidRPr="000D66B4">
              <w:rPr>
                <w:color w:val="FF0000"/>
                <w:sz w:val="20"/>
                <w:szCs w:val="20"/>
              </w:rPr>
              <w:t>.</w:t>
            </w:r>
          </w:p>
          <w:p w14:paraId="47F5546E" w14:textId="1B11111C" w:rsidR="001E5F2A" w:rsidRPr="000D66B4" w:rsidRDefault="00747094">
            <w:pPr>
              <w:spacing w:after="120"/>
              <w:ind w:left="720"/>
              <w:jc w:val="both"/>
              <w:rPr>
                <w:color w:val="FF0000"/>
                <w:sz w:val="20"/>
                <w:szCs w:val="20"/>
              </w:rPr>
            </w:pPr>
            <w:r w:rsidRPr="000D66B4">
              <w:rPr>
                <w:color w:val="FF0000"/>
                <w:sz w:val="20"/>
                <w:szCs w:val="20"/>
              </w:rPr>
              <w:t>11. Productos de Azúcar sus sucedáneos, donde sean componente principal</w:t>
            </w:r>
            <w:r w:rsidR="000D66B4" w:rsidRPr="000D66B4">
              <w:rPr>
                <w:color w:val="FF0000"/>
                <w:sz w:val="20"/>
                <w:szCs w:val="20"/>
              </w:rPr>
              <w:t>.</w:t>
            </w:r>
          </w:p>
          <w:p w14:paraId="29B4DE5F" w14:textId="78CA0DA0" w:rsidR="001E5F2A" w:rsidRPr="000D66B4" w:rsidRDefault="00747094">
            <w:pPr>
              <w:spacing w:after="120"/>
              <w:ind w:left="720"/>
              <w:jc w:val="both"/>
              <w:rPr>
                <w:color w:val="FF0000"/>
                <w:sz w:val="20"/>
                <w:szCs w:val="20"/>
              </w:rPr>
            </w:pPr>
            <w:r w:rsidRPr="000D66B4">
              <w:rPr>
                <w:color w:val="FF0000"/>
                <w:sz w:val="20"/>
                <w:szCs w:val="20"/>
              </w:rPr>
              <w:t>12. Miel y los productos derivados de la apicultura</w:t>
            </w:r>
            <w:r w:rsidR="000D66B4" w:rsidRPr="000D66B4">
              <w:rPr>
                <w:color w:val="FF0000"/>
                <w:sz w:val="20"/>
                <w:szCs w:val="20"/>
              </w:rPr>
              <w:t>.</w:t>
            </w:r>
          </w:p>
          <w:p w14:paraId="1AC3B742" w14:textId="7A79A4A3" w:rsidR="001E5F2A" w:rsidRPr="000D66B4" w:rsidRDefault="00747094">
            <w:pPr>
              <w:spacing w:after="120"/>
              <w:ind w:left="720"/>
              <w:jc w:val="both"/>
              <w:rPr>
                <w:color w:val="FF0000"/>
                <w:sz w:val="20"/>
                <w:szCs w:val="20"/>
              </w:rPr>
            </w:pPr>
            <w:r w:rsidRPr="000D66B4">
              <w:rPr>
                <w:color w:val="FF0000"/>
                <w:sz w:val="20"/>
                <w:szCs w:val="20"/>
              </w:rPr>
              <w:t>13. Sal, hierbas aromáticas, condimentos, ensaladas, vinagres</w:t>
            </w:r>
            <w:r w:rsidR="000D66B4" w:rsidRPr="000D66B4">
              <w:rPr>
                <w:color w:val="FF0000"/>
                <w:sz w:val="20"/>
                <w:szCs w:val="20"/>
              </w:rPr>
              <w:t>.</w:t>
            </w:r>
          </w:p>
          <w:p w14:paraId="615A2329" w14:textId="27AE089D" w:rsidR="001E5F2A" w:rsidRPr="000D66B4" w:rsidRDefault="00747094">
            <w:pPr>
              <w:spacing w:after="120"/>
              <w:ind w:left="720"/>
              <w:jc w:val="both"/>
              <w:rPr>
                <w:color w:val="FF0000"/>
                <w:sz w:val="20"/>
                <w:szCs w:val="20"/>
              </w:rPr>
            </w:pPr>
            <w:r w:rsidRPr="000D66B4">
              <w:rPr>
                <w:color w:val="FF0000"/>
                <w:sz w:val="20"/>
                <w:szCs w:val="20"/>
              </w:rPr>
              <w:t>14. Alimentos nutricionales especiales</w:t>
            </w:r>
            <w:r w:rsidR="000D66B4" w:rsidRPr="000D66B4">
              <w:rPr>
                <w:color w:val="FF0000"/>
                <w:sz w:val="20"/>
                <w:szCs w:val="20"/>
              </w:rPr>
              <w:t>.</w:t>
            </w:r>
          </w:p>
          <w:p w14:paraId="5A03C0F9" w14:textId="5A8D2B34" w:rsidR="001E5F2A" w:rsidRPr="000D66B4" w:rsidRDefault="00747094">
            <w:pPr>
              <w:spacing w:after="120"/>
              <w:ind w:left="720"/>
              <w:jc w:val="both"/>
              <w:rPr>
                <w:color w:val="FF0000"/>
                <w:sz w:val="20"/>
                <w:szCs w:val="20"/>
              </w:rPr>
            </w:pPr>
            <w:r w:rsidRPr="000D66B4">
              <w:rPr>
                <w:color w:val="FF0000"/>
                <w:sz w:val="20"/>
                <w:szCs w:val="20"/>
              </w:rPr>
              <w:t>15. Alimentos compuestos y preparados que no puedan clasificarse otros grupos</w:t>
            </w:r>
            <w:r w:rsidR="000D66B4" w:rsidRPr="000D66B4">
              <w:rPr>
                <w:color w:val="FF0000"/>
                <w:sz w:val="20"/>
                <w:szCs w:val="20"/>
              </w:rPr>
              <w:t>.</w:t>
            </w:r>
          </w:p>
          <w:p w14:paraId="5D0EEB92" w14:textId="77777777" w:rsidR="001E5F2A" w:rsidRPr="002D68BB" w:rsidRDefault="00747094">
            <w:pPr>
              <w:spacing w:after="120"/>
              <w:jc w:val="both"/>
              <w:rPr>
                <w:b/>
                <w:sz w:val="20"/>
                <w:szCs w:val="20"/>
              </w:rPr>
            </w:pPr>
            <w:r w:rsidRPr="002D68BB">
              <w:rPr>
                <w:b/>
                <w:sz w:val="20"/>
                <w:szCs w:val="20"/>
                <w:highlight w:val="yellow"/>
              </w:rPr>
              <w:t>Agrupación de alimentos - Frutas y Vegetales</w:t>
            </w:r>
          </w:p>
          <w:p w14:paraId="20701516" w14:textId="77777777" w:rsidR="001E5F2A" w:rsidRPr="002D68BB" w:rsidRDefault="00747094">
            <w:pPr>
              <w:spacing w:after="120"/>
              <w:jc w:val="both"/>
              <w:rPr>
                <w:sz w:val="20"/>
                <w:szCs w:val="20"/>
              </w:rPr>
            </w:pPr>
            <w:r w:rsidRPr="002D68BB">
              <w:rPr>
                <w:sz w:val="20"/>
                <w:szCs w:val="20"/>
              </w:rPr>
              <w:fldChar w:fldCharType="begin"/>
            </w:r>
            <w:r w:rsidRPr="002D68BB">
              <w:rPr>
                <w:sz w:val="20"/>
                <w:szCs w:val="20"/>
              </w:rPr>
              <w:instrText xml:space="preserve"> INCLUDEPICTURE  "https://media.istockphoto.com/photos/shopping-basket-full-of-variety-of-grocery-products-food-and-drink-on-picture-id1319625327?k=20&amp;m=1319625327&amp;s=612x612&amp;w=0&amp;h=raoybExWvGmbAqIpBAK-SRI98__xXzcho7Wgq1LRXho="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"https://media.istockphoto.com/photos/shopping-basket-full-of-variety-of-grocery-products-food-and-drink-on-picture-id1319625327?k=20&amp;m=1319625327&amp;s=612x612&amp;w=0&amp;h=raoybExWvGmbAqIpBAK-SRI98__xXzcho7Wgq1LRXho="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"https://media.istockphoto.com/photos/shopping-basket-full-of-variety-of-grocery-products-food-and-drink-on-picture-id1319625327?k=20&amp;m=1319625327&amp;s=612x612&amp;w=0&amp;h=raoybExWvGmbAqIpBAK-SRI98__xXzcho7Wgq1LRXho="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"https://media.istockphoto.com/photos/shopping-basket-full-of-variety-of-grocery-products-food-and-drink-on-picture-id1319625327?k=20&amp;m=1319625327&amp;s=612x612&amp;w=0&amp;h=raoybExWvGmbAqIpBAK-SRI98__xXzcho7Wgq1LRXho="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"https://media.istockphoto.com/photos/shopping-basket-full-of-variety-of-grocery-products-food-and-drink-on-picture-id1319625327?k=20&amp;m=1319625327&amp;s=612x612&amp;w=0&amp;h=raoybExWvGmbAqIpBAK-SRI98__xXzcho7Wgq1LRXho=" \* MERGEFORMATINET </w:instrText>
            </w:r>
            <w:r w:rsidR="00D53537">
              <w:rPr>
                <w:sz w:val="20"/>
                <w:szCs w:val="20"/>
              </w:rPr>
              <w:fldChar w:fldCharType="separate"/>
            </w:r>
            <w:r w:rsidR="00B320BE">
              <w:rPr>
                <w:noProof/>
                <w:sz w:val="20"/>
                <w:szCs w:val="20"/>
              </w:rPr>
              <w:pict w14:anchorId="3815E772">
                <v:shape id="_x0000_i1059" type="#_x0000_t75" alt="cesta de la compra llena de variedad de productos de comestibles, alimentos y bebidas sobre fondo amarillo. - alimentos fotografías e imágenes de stock" style="width:205.3pt;height:137.1pt;mso-width-percent:0;mso-height-percent:0;mso-width-percent:0;mso-height-percent:0">
                  <v:imagedata r:id="rId66" r:href="rId67"/>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06E5A6B1" w14:textId="77777777" w:rsidR="001E5F2A" w:rsidRPr="002D68BB" w:rsidRDefault="00747094" w:rsidP="00014AAB">
            <w:pPr>
              <w:shd w:val="clear" w:color="auto" w:fill="FFFF00"/>
              <w:spacing w:after="120"/>
              <w:jc w:val="both"/>
              <w:rPr>
                <w:sz w:val="20"/>
                <w:szCs w:val="20"/>
              </w:rPr>
            </w:pPr>
            <w:r w:rsidRPr="002D68BB">
              <w:rPr>
                <w:sz w:val="20"/>
                <w:szCs w:val="20"/>
              </w:rPr>
              <w:t>Imagen de alimentos tipo frutas y vegetales</w:t>
            </w:r>
          </w:p>
          <w:p w14:paraId="33388288" w14:textId="77777777" w:rsidR="001E5F2A" w:rsidRPr="002D68BB" w:rsidRDefault="001E5F2A">
            <w:pPr>
              <w:spacing w:after="120"/>
              <w:jc w:val="both"/>
              <w:rPr>
                <w:sz w:val="20"/>
                <w:szCs w:val="20"/>
              </w:rPr>
            </w:pPr>
          </w:p>
          <w:p w14:paraId="19F47805" w14:textId="77777777" w:rsidR="001E5F2A" w:rsidRPr="002D68BB" w:rsidRDefault="00747094">
            <w:pPr>
              <w:widowControl w:val="0"/>
              <w:rPr>
                <w:color w:val="7F7F7F"/>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632202_CF1_i024</w:t>
            </w:r>
            <w:proofErr w:type="spellEnd"/>
          </w:p>
          <w:p w14:paraId="52AD1EC6" w14:textId="77777777" w:rsidR="001E5F2A" w:rsidRPr="002D68BB" w:rsidRDefault="00D53537">
            <w:pPr>
              <w:spacing w:after="120"/>
              <w:jc w:val="both"/>
              <w:rPr>
                <w:color w:val="B7B7B7"/>
                <w:sz w:val="20"/>
                <w:szCs w:val="20"/>
              </w:rPr>
            </w:pPr>
            <w:hyperlink r:id="rId68">
              <w:r w:rsidR="00747094" w:rsidRPr="002D68BB">
                <w:rPr>
                  <w:color w:val="0000FF"/>
                  <w:sz w:val="20"/>
                  <w:szCs w:val="20"/>
                  <w:u w:val="single"/>
                </w:rPr>
                <w:t>https://media.istockphoto.com/photos/shopping-basket-full-of-variety-of-grocery-products-food-and-drink-on-picture-id1319625327?k=20&amp;m=1319625327&amp;s=612x612&amp;w=0&amp;h=raoybExWvGmbAqIpBAK-SRI98__xXzcho7Wgq1LRXho</w:t>
              </w:r>
            </w:hyperlink>
            <w:r w:rsidR="00747094" w:rsidRPr="002D68BB">
              <w:rPr>
                <w:color w:val="B7B7B7"/>
                <w:sz w:val="20"/>
                <w:szCs w:val="20"/>
              </w:rPr>
              <w:t xml:space="preserve">= </w:t>
            </w:r>
          </w:p>
        </w:tc>
      </w:tr>
    </w:tbl>
    <w:p w14:paraId="64815555" w14:textId="77777777" w:rsidR="001E5F2A" w:rsidRPr="002D68BB" w:rsidRDefault="001E5F2A">
      <w:pPr>
        <w:rPr>
          <w:b/>
          <w:sz w:val="20"/>
          <w:szCs w:val="20"/>
        </w:rPr>
      </w:pPr>
    </w:p>
    <w:tbl>
      <w:tblPr>
        <w:tblStyle w:val="afffffffff5"/>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3BB0711D" w14:textId="77777777">
        <w:trPr>
          <w:trHeight w:val="580"/>
        </w:trPr>
        <w:tc>
          <w:tcPr>
            <w:tcW w:w="1456" w:type="dxa"/>
            <w:shd w:val="clear" w:color="auto" w:fill="C9DAF8"/>
            <w:tcMar>
              <w:top w:w="100" w:type="dxa"/>
              <w:left w:w="100" w:type="dxa"/>
              <w:bottom w:w="100" w:type="dxa"/>
              <w:right w:w="100" w:type="dxa"/>
            </w:tcMar>
          </w:tcPr>
          <w:p w14:paraId="50B380C9"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11606FDF"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29066311" w14:textId="77777777">
        <w:trPr>
          <w:trHeight w:val="420"/>
        </w:trPr>
        <w:tc>
          <w:tcPr>
            <w:tcW w:w="13631" w:type="dxa"/>
            <w:gridSpan w:val="2"/>
            <w:shd w:val="clear" w:color="auto" w:fill="auto"/>
            <w:tcMar>
              <w:top w:w="100" w:type="dxa"/>
              <w:left w:w="100" w:type="dxa"/>
              <w:bottom w:w="100" w:type="dxa"/>
              <w:right w:w="100" w:type="dxa"/>
            </w:tcMar>
          </w:tcPr>
          <w:p w14:paraId="7AF03ABA" w14:textId="77777777" w:rsidR="001E5F2A" w:rsidRPr="002D68BB" w:rsidRDefault="00747094">
            <w:pPr>
              <w:spacing w:after="120"/>
              <w:rPr>
                <w:b/>
                <w:sz w:val="20"/>
                <w:szCs w:val="20"/>
              </w:rPr>
            </w:pPr>
            <w:r w:rsidRPr="002D68BB">
              <w:rPr>
                <w:b/>
                <w:sz w:val="20"/>
                <w:szCs w:val="20"/>
                <w:highlight w:val="yellow"/>
              </w:rPr>
              <w:lastRenderedPageBreak/>
              <w:t>Clasificación de Alimentos</w:t>
            </w:r>
          </w:p>
          <w:p w14:paraId="6D09DF90" w14:textId="3E1728E3" w:rsidR="001E5F2A" w:rsidRPr="002D68BB" w:rsidRDefault="00747094">
            <w:pPr>
              <w:spacing w:after="120"/>
              <w:rPr>
                <w:color w:val="FF0000"/>
                <w:sz w:val="20"/>
                <w:szCs w:val="20"/>
              </w:rPr>
            </w:pPr>
            <w:r w:rsidRPr="002D68BB">
              <w:rPr>
                <w:color w:val="FF0000"/>
                <w:sz w:val="20"/>
                <w:szCs w:val="20"/>
              </w:rPr>
              <w:t>Para ampliar detalles respecto de esta clasificación de los grupos de alimentos para consumo humano</w:t>
            </w:r>
            <w:r w:rsidR="00014AAB" w:rsidRPr="002D68BB">
              <w:rPr>
                <w:color w:val="FF0000"/>
                <w:sz w:val="20"/>
                <w:szCs w:val="20"/>
              </w:rPr>
              <w:t>,</w:t>
            </w:r>
            <w:r w:rsidRPr="002D68BB">
              <w:rPr>
                <w:color w:val="FF0000"/>
                <w:sz w:val="20"/>
                <w:szCs w:val="20"/>
              </w:rPr>
              <w:t xml:space="preserve"> en conformidad </w:t>
            </w:r>
            <w:r w:rsidR="00014AAB" w:rsidRPr="002D68BB">
              <w:rPr>
                <w:color w:val="FF0000"/>
                <w:sz w:val="20"/>
                <w:szCs w:val="20"/>
              </w:rPr>
              <w:t xml:space="preserve">con </w:t>
            </w:r>
            <w:r w:rsidRPr="002D68BB">
              <w:rPr>
                <w:color w:val="FF0000"/>
                <w:sz w:val="20"/>
                <w:szCs w:val="20"/>
              </w:rPr>
              <w:t>lo dispuesto en la Resolución 0719 de 2015, y detallar el tipo de riesgo asociado</w:t>
            </w:r>
            <w:r w:rsidR="00014AAB" w:rsidRPr="002D68BB">
              <w:rPr>
                <w:color w:val="FF0000"/>
                <w:sz w:val="20"/>
                <w:szCs w:val="20"/>
              </w:rPr>
              <w:t>,</w:t>
            </w:r>
            <w:r w:rsidRPr="002D68BB">
              <w:rPr>
                <w:color w:val="FF0000"/>
                <w:sz w:val="20"/>
                <w:szCs w:val="20"/>
              </w:rPr>
              <w:t xml:space="preserve"> según la norma, se invita a consultar el anexo</w:t>
            </w:r>
            <w:r w:rsidR="00014AAB" w:rsidRPr="002D68BB">
              <w:rPr>
                <w:color w:val="FF0000"/>
                <w:sz w:val="20"/>
                <w:szCs w:val="20"/>
              </w:rPr>
              <w:t xml:space="preserve"> </w:t>
            </w:r>
            <w:proofErr w:type="spellStart"/>
            <w:r w:rsidR="00014AAB" w:rsidRPr="002D68BB">
              <w:rPr>
                <w:color w:val="FF0000"/>
                <w:sz w:val="20"/>
                <w:szCs w:val="20"/>
                <w:shd w:val="clear" w:color="auto" w:fill="FFFAE1"/>
              </w:rPr>
              <w:t>Resolución_719_de_2015</w:t>
            </w:r>
            <w:proofErr w:type="spellEnd"/>
            <w:r w:rsidR="00014AAB" w:rsidRPr="002D68BB">
              <w:rPr>
                <w:color w:val="FF0000"/>
                <w:sz w:val="20"/>
                <w:szCs w:val="20"/>
                <w:shd w:val="clear" w:color="auto" w:fill="FFFAE1"/>
              </w:rPr>
              <w:t>-Clasificación de Alimentos</w:t>
            </w:r>
            <w:r w:rsidRPr="002D68BB">
              <w:rPr>
                <w:color w:val="FF0000"/>
                <w:sz w:val="20"/>
                <w:szCs w:val="20"/>
              </w:rPr>
              <w:t>.</w:t>
            </w:r>
          </w:p>
          <w:p w14:paraId="2ED28A07" w14:textId="77777777" w:rsidR="001E5F2A" w:rsidRPr="002D68BB" w:rsidRDefault="00747094">
            <w:pPr>
              <w:spacing w:after="120"/>
              <w:rPr>
                <w:b/>
                <w:sz w:val="20"/>
                <w:szCs w:val="20"/>
              </w:rPr>
            </w:pPr>
            <w:r w:rsidRPr="002D68BB">
              <w:rPr>
                <w:b/>
                <w:sz w:val="20"/>
                <w:szCs w:val="20"/>
                <w:highlight w:val="yellow"/>
              </w:rPr>
              <w:t>Botón para Descargar</w:t>
            </w:r>
            <w:r w:rsidRPr="002D68BB">
              <w:rPr>
                <w:b/>
                <w:sz w:val="20"/>
                <w:szCs w:val="20"/>
              </w:rPr>
              <w:t xml:space="preserve"> </w:t>
            </w:r>
          </w:p>
          <w:p w14:paraId="5E060BFA" w14:textId="77777777" w:rsidR="001E5F2A" w:rsidRPr="002D68BB" w:rsidRDefault="001E5F2A">
            <w:pPr>
              <w:widowControl w:val="0"/>
              <w:pBdr>
                <w:top w:val="nil"/>
                <w:left w:val="nil"/>
                <w:bottom w:val="nil"/>
                <w:right w:val="nil"/>
                <w:between w:val="nil"/>
              </w:pBdr>
              <w:spacing w:line="240" w:lineRule="auto"/>
              <w:rPr>
                <w:color w:val="B7B7B7"/>
                <w:sz w:val="20"/>
                <w:szCs w:val="20"/>
              </w:rPr>
            </w:pPr>
          </w:p>
        </w:tc>
      </w:tr>
    </w:tbl>
    <w:p w14:paraId="75135691" w14:textId="77777777" w:rsidR="001E5F2A" w:rsidRPr="002D68BB" w:rsidRDefault="001E5F2A">
      <w:pPr>
        <w:rPr>
          <w:b/>
          <w:sz w:val="20"/>
          <w:szCs w:val="20"/>
        </w:rPr>
      </w:pPr>
    </w:p>
    <w:p w14:paraId="01ECFF40" w14:textId="77777777" w:rsidR="001E5F2A" w:rsidRPr="002D68BB" w:rsidRDefault="00747094">
      <w:pPr>
        <w:spacing w:after="120"/>
        <w:jc w:val="both"/>
        <w:rPr>
          <w:b/>
          <w:sz w:val="20"/>
          <w:szCs w:val="20"/>
        </w:rPr>
      </w:pPr>
      <w:r w:rsidRPr="002D68BB">
        <w:rPr>
          <w:b/>
          <w:sz w:val="20"/>
          <w:szCs w:val="20"/>
        </w:rPr>
        <w:t>2.3. Propiedades organolépticas</w:t>
      </w:r>
    </w:p>
    <w:p w14:paraId="7C08F66A" w14:textId="77777777" w:rsidR="001E5F2A" w:rsidRPr="002D68BB" w:rsidRDefault="001E5F2A">
      <w:pPr>
        <w:rPr>
          <w:b/>
          <w:sz w:val="20"/>
          <w:szCs w:val="20"/>
        </w:rPr>
      </w:pPr>
    </w:p>
    <w:tbl>
      <w:tblPr>
        <w:tblStyle w:val="afffffffff6"/>
        <w:tblW w:w="135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530"/>
      </w:tblGrid>
      <w:tr w:rsidR="001E5F2A" w:rsidRPr="002D68BB" w14:paraId="4807984F" w14:textId="77777777">
        <w:trPr>
          <w:trHeight w:val="800"/>
        </w:trPr>
        <w:tc>
          <w:tcPr>
            <w:tcW w:w="1353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7EE23B3D" w14:textId="77777777" w:rsidR="001E5F2A" w:rsidRPr="002D68BB" w:rsidRDefault="00747094">
            <w:pPr>
              <w:pBdr>
                <w:top w:val="nil"/>
                <w:left w:val="nil"/>
                <w:bottom w:val="nil"/>
                <w:right w:val="nil"/>
                <w:between w:val="nil"/>
              </w:pBdr>
              <w:spacing w:before="480" w:after="120"/>
              <w:jc w:val="center"/>
              <w:rPr>
                <w:b/>
                <w:color w:val="000000"/>
                <w:sz w:val="20"/>
                <w:szCs w:val="20"/>
                <w:highlight w:val="cyan"/>
              </w:rPr>
            </w:pPr>
            <w:bookmarkStart w:id="12" w:name="_heading=h.un0irn1115vf" w:colFirst="0" w:colLast="0"/>
            <w:bookmarkEnd w:id="12"/>
            <w:r w:rsidRPr="002D68BB">
              <w:rPr>
                <w:b/>
                <w:color w:val="000000"/>
                <w:sz w:val="20"/>
                <w:szCs w:val="20"/>
              </w:rPr>
              <w:t>Cuadro de texto</w:t>
            </w:r>
          </w:p>
        </w:tc>
      </w:tr>
      <w:tr w:rsidR="001E5F2A" w:rsidRPr="002D68BB" w14:paraId="2D20168D" w14:textId="77777777">
        <w:trPr>
          <w:trHeight w:val="500"/>
        </w:trPr>
        <w:tc>
          <w:tcPr>
            <w:tcW w:w="13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626243" w14:textId="77777777" w:rsidR="008808F1" w:rsidRPr="002D68BB" w:rsidRDefault="00747094">
            <w:pPr>
              <w:spacing w:before="240" w:after="240"/>
              <w:rPr>
                <w:color w:val="202124"/>
                <w:sz w:val="20"/>
                <w:szCs w:val="20"/>
              </w:rPr>
            </w:pPr>
            <w:r w:rsidRPr="002D68BB">
              <w:rPr>
                <w:color w:val="FF0000"/>
                <w:sz w:val="20"/>
                <w:szCs w:val="20"/>
              </w:rPr>
              <w:t>Son las características naturales que diferencian a los alimentos y que se pueden reconocer a través de los sentidos</w:t>
            </w:r>
            <w:r w:rsidR="008808F1" w:rsidRPr="002D68BB">
              <w:rPr>
                <w:color w:val="FF0000"/>
                <w:sz w:val="20"/>
                <w:szCs w:val="20"/>
              </w:rPr>
              <w:t xml:space="preserve">, </w:t>
            </w:r>
            <w:r w:rsidRPr="002D68BB">
              <w:rPr>
                <w:color w:val="FF0000"/>
                <w:sz w:val="20"/>
                <w:szCs w:val="20"/>
              </w:rPr>
              <w:t>cómo el gusto, la vista o el olfato</w:t>
            </w:r>
            <w:r w:rsidRPr="002D68BB">
              <w:rPr>
                <w:color w:val="202124"/>
                <w:sz w:val="20"/>
                <w:szCs w:val="20"/>
              </w:rPr>
              <w:t xml:space="preserve">. </w:t>
            </w:r>
          </w:p>
          <w:p w14:paraId="666ADFFF" w14:textId="4E325363" w:rsidR="001E5F2A" w:rsidRPr="002D68BB" w:rsidRDefault="00747094">
            <w:pPr>
              <w:spacing w:before="240" w:after="240"/>
              <w:rPr>
                <w:sz w:val="20"/>
                <w:szCs w:val="20"/>
                <w:highlight w:val="cyan"/>
              </w:rPr>
            </w:pPr>
            <w:r w:rsidRPr="002D68BB">
              <w:rPr>
                <w:color w:val="FF0000"/>
                <w:sz w:val="20"/>
                <w:szCs w:val="20"/>
              </w:rPr>
              <w:t>En el siguiente vídeo se explican</w:t>
            </w:r>
            <w:r w:rsidR="008808F1" w:rsidRPr="002D68BB">
              <w:rPr>
                <w:color w:val="FF0000"/>
                <w:sz w:val="20"/>
                <w:szCs w:val="20"/>
              </w:rPr>
              <w:t>,</w:t>
            </w:r>
            <w:r w:rsidRPr="002D68BB">
              <w:rPr>
                <w:color w:val="FF0000"/>
                <w:sz w:val="20"/>
                <w:szCs w:val="20"/>
              </w:rPr>
              <w:t xml:space="preserve"> </w:t>
            </w:r>
            <w:r w:rsidR="008808F1" w:rsidRPr="002D68BB">
              <w:rPr>
                <w:color w:val="FF0000"/>
                <w:sz w:val="20"/>
                <w:szCs w:val="20"/>
              </w:rPr>
              <w:t>en</w:t>
            </w:r>
            <w:r w:rsidRPr="002D68BB">
              <w:rPr>
                <w:color w:val="FF0000"/>
                <w:sz w:val="20"/>
                <w:szCs w:val="20"/>
              </w:rPr>
              <w:t xml:space="preserve"> detalle</w:t>
            </w:r>
            <w:r w:rsidR="008808F1" w:rsidRPr="002D68BB">
              <w:rPr>
                <w:color w:val="FF0000"/>
                <w:sz w:val="20"/>
                <w:szCs w:val="20"/>
              </w:rPr>
              <w:t>,</w:t>
            </w:r>
            <w:r w:rsidRPr="002D68BB">
              <w:rPr>
                <w:color w:val="FF0000"/>
                <w:sz w:val="20"/>
                <w:szCs w:val="20"/>
              </w:rPr>
              <w:t xml:space="preserve"> las propiedades. </w:t>
            </w:r>
          </w:p>
        </w:tc>
      </w:tr>
    </w:tbl>
    <w:p w14:paraId="430DDBB1" w14:textId="77777777" w:rsidR="001E5F2A" w:rsidRPr="002D68BB" w:rsidRDefault="001E5F2A">
      <w:pPr>
        <w:rPr>
          <w:b/>
          <w:sz w:val="20"/>
          <w:szCs w:val="20"/>
        </w:rPr>
      </w:pPr>
    </w:p>
    <w:p w14:paraId="05B1DF2F" w14:textId="77777777" w:rsidR="001E5F2A" w:rsidRPr="002D68BB" w:rsidRDefault="001E5F2A">
      <w:pPr>
        <w:rPr>
          <w:sz w:val="20"/>
          <w:szCs w:val="20"/>
        </w:rPr>
      </w:pPr>
    </w:p>
    <w:tbl>
      <w:tblPr>
        <w:tblStyle w:val="afffffffff7"/>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4597"/>
        <w:gridCol w:w="2266"/>
        <w:gridCol w:w="4109"/>
        <w:gridCol w:w="1628"/>
      </w:tblGrid>
      <w:tr w:rsidR="001E5F2A" w:rsidRPr="002D68BB" w14:paraId="01A84C1E" w14:textId="77777777">
        <w:trPr>
          <w:trHeight w:val="460"/>
        </w:trPr>
        <w:tc>
          <w:tcPr>
            <w:tcW w:w="1032" w:type="dxa"/>
            <w:shd w:val="clear" w:color="auto" w:fill="C9DAF8"/>
            <w:tcMar>
              <w:top w:w="100" w:type="dxa"/>
              <w:left w:w="100" w:type="dxa"/>
              <w:bottom w:w="100" w:type="dxa"/>
              <w:right w:w="100" w:type="dxa"/>
            </w:tcMar>
          </w:tcPr>
          <w:p w14:paraId="13CBC54D" w14:textId="77777777" w:rsidR="001E5F2A" w:rsidRPr="002D68BB" w:rsidRDefault="00747094">
            <w:pPr>
              <w:widowControl w:val="0"/>
              <w:spacing w:line="240" w:lineRule="auto"/>
              <w:jc w:val="center"/>
              <w:rPr>
                <w:b/>
                <w:sz w:val="20"/>
                <w:szCs w:val="20"/>
              </w:rPr>
            </w:pPr>
            <w:r w:rsidRPr="002D68BB">
              <w:rPr>
                <w:b/>
                <w:sz w:val="20"/>
                <w:szCs w:val="20"/>
              </w:rPr>
              <w:t>Tipo de recurso</w:t>
            </w:r>
          </w:p>
        </w:tc>
        <w:tc>
          <w:tcPr>
            <w:tcW w:w="12600" w:type="dxa"/>
            <w:gridSpan w:val="4"/>
            <w:shd w:val="clear" w:color="auto" w:fill="C9DAF8"/>
            <w:tcMar>
              <w:top w:w="100" w:type="dxa"/>
              <w:left w:w="100" w:type="dxa"/>
              <w:bottom w:w="100" w:type="dxa"/>
              <w:right w:w="100" w:type="dxa"/>
            </w:tcMar>
          </w:tcPr>
          <w:p w14:paraId="0B5CC96F" w14:textId="77777777" w:rsidR="001E5F2A" w:rsidRPr="002D68BB" w:rsidRDefault="00747094">
            <w:pPr>
              <w:keepNext/>
              <w:keepLines/>
              <w:widowControl w:val="0"/>
              <w:pBdr>
                <w:top w:val="nil"/>
                <w:left w:val="nil"/>
                <w:bottom w:val="nil"/>
                <w:right w:val="nil"/>
                <w:between w:val="nil"/>
              </w:pBdr>
              <w:spacing w:after="60" w:line="240" w:lineRule="auto"/>
              <w:jc w:val="center"/>
              <w:rPr>
                <w:color w:val="000000"/>
                <w:sz w:val="20"/>
                <w:szCs w:val="20"/>
              </w:rPr>
            </w:pPr>
            <w:bookmarkStart w:id="13" w:name="_heading=h.1fob9te" w:colFirst="0" w:colLast="0"/>
            <w:bookmarkEnd w:id="13"/>
            <w:r w:rsidRPr="002D68BB">
              <w:rPr>
                <w:color w:val="000000"/>
                <w:sz w:val="20"/>
                <w:szCs w:val="20"/>
              </w:rPr>
              <w:t xml:space="preserve">Video </w:t>
            </w:r>
            <w:proofErr w:type="spellStart"/>
            <w:r w:rsidRPr="002D68BB">
              <w:rPr>
                <w:color w:val="000000"/>
                <w:sz w:val="20"/>
                <w:szCs w:val="20"/>
              </w:rPr>
              <w:t>motion</w:t>
            </w:r>
            <w:proofErr w:type="spellEnd"/>
          </w:p>
        </w:tc>
      </w:tr>
      <w:tr w:rsidR="001E5F2A" w:rsidRPr="002D68BB" w14:paraId="51F0CD5D" w14:textId="77777777">
        <w:trPr>
          <w:trHeight w:val="460"/>
        </w:trPr>
        <w:tc>
          <w:tcPr>
            <w:tcW w:w="1032" w:type="dxa"/>
            <w:shd w:val="clear" w:color="auto" w:fill="C9DAF8"/>
            <w:tcMar>
              <w:top w:w="100" w:type="dxa"/>
              <w:left w:w="100" w:type="dxa"/>
              <w:bottom w:w="100" w:type="dxa"/>
              <w:right w:w="100" w:type="dxa"/>
            </w:tcMar>
          </w:tcPr>
          <w:p w14:paraId="307CD57E" w14:textId="77777777" w:rsidR="001E5F2A" w:rsidRPr="002D68BB" w:rsidRDefault="00747094">
            <w:pPr>
              <w:widowControl w:val="0"/>
              <w:spacing w:line="240" w:lineRule="auto"/>
              <w:jc w:val="center"/>
              <w:rPr>
                <w:b/>
                <w:sz w:val="20"/>
                <w:szCs w:val="20"/>
              </w:rPr>
            </w:pPr>
            <w:r w:rsidRPr="002D68BB">
              <w:rPr>
                <w:b/>
                <w:sz w:val="20"/>
                <w:szCs w:val="20"/>
              </w:rPr>
              <w:t>NOTA</w:t>
            </w:r>
          </w:p>
        </w:tc>
        <w:tc>
          <w:tcPr>
            <w:tcW w:w="12600" w:type="dxa"/>
            <w:gridSpan w:val="4"/>
            <w:shd w:val="clear" w:color="auto" w:fill="C9DAF8"/>
            <w:tcMar>
              <w:top w:w="100" w:type="dxa"/>
              <w:left w:w="100" w:type="dxa"/>
              <w:bottom w:w="100" w:type="dxa"/>
              <w:right w:w="100" w:type="dxa"/>
            </w:tcMar>
          </w:tcPr>
          <w:p w14:paraId="40171E43" w14:textId="77777777" w:rsidR="001E5F2A" w:rsidRPr="002D68BB" w:rsidRDefault="00747094">
            <w:pPr>
              <w:widowControl w:val="0"/>
              <w:spacing w:line="240" w:lineRule="auto"/>
              <w:jc w:val="center"/>
              <w:rPr>
                <w:b/>
                <w:sz w:val="20"/>
                <w:szCs w:val="20"/>
              </w:rPr>
            </w:pPr>
            <w:r w:rsidRPr="002D68BB">
              <w:rPr>
                <w:b/>
                <w:sz w:val="20"/>
                <w:szCs w:val="20"/>
              </w:rPr>
              <w:t xml:space="preserve">La totalidad del texto </w:t>
            </w:r>
            <w:proofErr w:type="spellStart"/>
            <w:r w:rsidRPr="002D68BB">
              <w:rPr>
                <w:b/>
                <w:sz w:val="20"/>
                <w:szCs w:val="20"/>
              </w:rPr>
              <w:t>locutado</w:t>
            </w:r>
            <w:proofErr w:type="spellEnd"/>
            <w:r w:rsidRPr="002D68BB">
              <w:rPr>
                <w:b/>
                <w:sz w:val="20"/>
                <w:szCs w:val="20"/>
              </w:rPr>
              <w:t xml:space="preserve"> para el video no debe superar las 500 palabras aproximadamente</w:t>
            </w:r>
          </w:p>
        </w:tc>
      </w:tr>
      <w:tr w:rsidR="001E5F2A" w:rsidRPr="002D68BB" w14:paraId="6EC73A2B" w14:textId="77777777">
        <w:trPr>
          <w:trHeight w:val="420"/>
        </w:trPr>
        <w:tc>
          <w:tcPr>
            <w:tcW w:w="1032" w:type="dxa"/>
            <w:shd w:val="clear" w:color="auto" w:fill="auto"/>
            <w:tcMar>
              <w:top w:w="100" w:type="dxa"/>
              <w:left w:w="100" w:type="dxa"/>
              <w:bottom w:w="100" w:type="dxa"/>
              <w:right w:w="100" w:type="dxa"/>
            </w:tcMar>
          </w:tcPr>
          <w:p w14:paraId="1E0342DA" w14:textId="77777777" w:rsidR="001E5F2A" w:rsidRPr="002D68BB" w:rsidRDefault="00747094">
            <w:pPr>
              <w:widowControl w:val="0"/>
              <w:spacing w:line="240" w:lineRule="auto"/>
              <w:rPr>
                <w:b/>
                <w:sz w:val="20"/>
                <w:szCs w:val="20"/>
              </w:rPr>
            </w:pPr>
            <w:r w:rsidRPr="002D68BB">
              <w:rPr>
                <w:b/>
                <w:sz w:val="20"/>
                <w:szCs w:val="20"/>
              </w:rPr>
              <w:t xml:space="preserve">Título </w:t>
            </w:r>
          </w:p>
        </w:tc>
        <w:tc>
          <w:tcPr>
            <w:tcW w:w="12600" w:type="dxa"/>
            <w:gridSpan w:val="4"/>
            <w:shd w:val="clear" w:color="auto" w:fill="auto"/>
            <w:tcMar>
              <w:top w:w="100" w:type="dxa"/>
              <w:left w:w="100" w:type="dxa"/>
              <w:bottom w:w="100" w:type="dxa"/>
              <w:right w:w="100" w:type="dxa"/>
            </w:tcMar>
          </w:tcPr>
          <w:p w14:paraId="7E286568" w14:textId="77777777" w:rsidR="001E5F2A" w:rsidRPr="002D68BB" w:rsidRDefault="00747094">
            <w:pPr>
              <w:spacing w:after="120"/>
              <w:jc w:val="both"/>
              <w:rPr>
                <w:color w:val="999999"/>
                <w:sz w:val="20"/>
                <w:szCs w:val="20"/>
              </w:rPr>
            </w:pPr>
            <w:r w:rsidRPr="002D68BB">
              <w:rPr>
                <w:b/>
                <w:sz w:val="20"/>
                <w:szCs w:val="20"/>
              </w:rPr>
              <w:t>Propiedades organolépticas</w:t>
            </w:r>
          </w:p>
        </w:tc>
      </w:tr>
      <w:tr w:rsidR="001E5F2A" w:rsidRPr="002D68BB" w14:paraId="6AF28403" w14:textId="77777777">
        <w:tc>
          <w:tcPr>
            <w:tcW w:w="1032" w:type="dxa"/>
            <w:shd w:val="clear" w:color="auto" w:fill="auto"/>
            <w:tcMar>
              <w:top w:w="100" w:type="dxa"/>
              <w:left w:w="100" w:type="dxa"/>
              <w:bottom w:w="100" w:type="dxa"/>
              <w:right w:w="100" w:type="dxa"/>
            </w:tcMar>
          </w:tcPr>
          <w:p w14:paraId="6C0F7955" w14:textId="77777777" w:rsidR="001E5F2A" w:rsidRPr="002D68BB" w:rsidRDefault="00747094">
            <w:pPr>
              <w:widowControl w:val="0"/>
              <w:spacing w:line="240" w:lineRule="auto"/>
              <w:rPr>
                <w:b/>
                <w:sz w:val="20"/>
                <w:szCs w:val="20"/>
              </w:rPr>
            </w:pPr>
            <w:r w:rsidRPr="002D68BB">
              <w:rPr>
                <w:b/>
                <w:sz w:val="20"/>
                <w:szCs w:val="20"/>
              </w:rPr>
              <w:t>Escena</w:t>
            </w:r>
          </w:p>
        </w:tc>
        <w:tc>
          <w:tcPr>
            <w:tcW w:w="4597" w:type="dxa"/>
            <w:shd w:val="clear" w:color="auto" w:fill="auto"/>
            <w:tcMar>
              <w:top w:w="100" w:type="dxa"/>
              <w:left w:w="100" w:type="dxa"/>
              <w:bottom w:w="100" w:type="dxa"/>
              <w:right w:w="100" w:type="dxa"/>
            </w:tcMar>
          </w:tcPr>
          <w:p w14:paraId="28AE9982" w14:textId="77777777" w:rsidR="001E5F2A" w:rsidRPr="002D68BB" w:rsidRDefault="00747094">
            <w:pPr>
              <w:widowControl w:val="0"/>
              <w:spacing w:line="240" w:lineRule="auto"/>
              <w:jc w:val="center"/>
              <w:rPr>
                <w:b/>
                <w:sz w:val="20"/>
                <w:szCs w:val="20"/>
              </w:rPr>
            </w:pPr>
            <w:r w:rsidRPr="002D68BB">
              <w:rPr>
                <w:b/>
                <w:sz w:val="20"/>
                <w:szCs w:val="20"/>
              </w:rPr>
              <w:t>Imagen</w:t>
            </w:r>
          </w:p>
        </w:tc>
        <w:tc>
          <w:tcPr>
            <w:tcW w:w="2266" w:type="dxa"/>
            <w:shd w:val="clear" w:color="auto" w:fill="auto"/>
            <w:tcMar>
              <w:top w:w="100" w:type="dxa"/>
              <w:left w:w="100" w:type="dxa"/>
              <w:bottom w:w="100" w:type="dxa"/>
              <w:right w:w="100" w:type="dxa"/>
            </w:tcMar>
          </w:tcPr>
          <w:p w14:paraId="4D43CBCB" w14:textId="77777777" w:rsidR="001E5F2A" w:rsidRPr="002D68BB" w:rsidRDefault="00747094">
            <w:pPr>
              <w:widowControl w:val="0"/>
              <w:spacing w:line="240" w:lineRule="auto"/>
              <w:jc w:val="center"/>
              <w:rPr>
                <w:b/>
                <w:sz w:val="20"/>
                <w:szCs w:val="20"/>
              </w:rPr>
            </w:pPr>
            <w:r w:rsidRPr="002D68BB">
              <w:rPr>
                <w:b/>
                <w:sz w:val="20"/>
                <w:szCs w:val="20"/>
              </w:rPr>
              <w:t>Sonido</w:t>
            </w:r>
          </w:p>
        </w:tc>
        <w:tc>
          <w:tcPr>
            <w:tcW w:w="4109" w:type="dxa"/>
            <w:shd w:val="clear" w:color="auto" w:fill="auto"/>
            <w:tcMar>
              <w:top w:w="100" w:type="dxa"/>
              <w:left w:w="100" w:type="dxa"/>
              <w:bottom w:w="100" w:type="dxa"/>
              <w:right w:w="100" w:type="dxa"/>
            </w:tcMar>
          </w:tcPr>
          <w:p w14:paraId="3CEE1419" w14:textId="77777777" w:rsidR="001E5F2A" w:rsidRPr="002D68BB" w:rsidRDefault="00747094">
            <w:pPr>
              <w:widowControl w:val="0"/>
              <w:spacing w:line="240" w:lineRule="auto"/>
              <w:jc w:val="center"/>
              <w:rPr>
                <w:b/>
                <w:sz w:val="20"/>
                <w:szCs w:val="20"/>
              </w:rPr>
            </w:pPr>
            <w:r w:rsidRPr="002D68BB">
              <w:rPr>
                <w:b/>
                <w:sz w:val="20"/>
                <w:szCs w:val="20"/>
              </w:rPr>
              <w:t>Narración</w:t>
            </w:r>
          </w:p>
        </w:tc>
        <w:tc>
          <w:tcPr>
            <w:tcW w:w="1628" w:type="dxa"/>
            <w:shd w:val="clear" w:color="auto" w:fill="auto"/>
            <w:tcMar>
              <w:top w:w="100" w:type="dxa"/>
              <w:left w:w="100" w:type="dxa"/>
              <w:bottom w:w="100" w:type="dxa"/>
              <w:right w:w="100" w:type="dxa"/>
            </w:tcMar>
          </w:tcPr>
          <w:p w14:paraId="1485C566" w14:textId="77777777" w:rsidR="001E5F2A" w:rsidRPr="002D68BB" w:rsidRDefault="00747094">
            <w:pPr>
              <w:widowControl w:val="0"/>
              <w:spacing w:line="240" w:lineRule="auto"/>
              <w:jc w:val="center"/>
              <w:rPr>
                <w:b/>
                <w:sz w:val="20"/>
                <w:szCs w:val="20"/>
              </w:rPr>
            </w:pPr>
            <w:r w:rsidRPr="002D68BB">
              <w:rPr>
                <w:b/>
                <w:sz w:val="20"/>
                <w:szCs w:val="20"/>
              </w:rPr>
              <w:t xml:space="preserve">Texto </w:t>
            </w:r>
          </w:p>
        </w:tc>
      </w:tr>
      <w:tr w:rsidR="001E5F2A" w:rsidRPr="002D68BB" w14:paraId="49AE39F3" w14:textId="77777777">
        <w:tc>
          <w:tcPr>
            <w:tcW w:w="1032" w:type="dxa"/>
            <w:shd w:val="clear" w:color="auto" w:fill="auto"/>
            <w:tcMar>
              <w:top w:w="100" w:type="dxa"/>
              <w:left w:w="100" w:type="dxa"/>
              <w:bottom w:w="100" w:type="dxa"/>
              <w:right w:w="100" w:type="dxa"/>
            </w:tcMar>
          </w:tcPr>
          <w:p w14:paraId="74BF5C80" w14:textId="77777777" w:rsidR="001E5F2A" w:rsidRPr="002D68BB" w:rsidRDefault="00747094">
            <w:pPr>
              <w:widowControl w:val="0"/>
              <w:spacing w:line="240" w:lineRule="auto"/>
              <w:rPr>
                <w:b/>
                <w:sz w:val="20"/>
                <w:szCs w:val="20"/>
              </w:rPr>
            </w:pPr>
            <w:r w:rsidRPr="002D68BB">
              <w:rPr>
                <w:b/>
                <w:sz w:val="20"/>
                <w:szCs w:val="20"/>
              </w:rPr>
              <w:lastRenderedPageBreak/>
              <w:t>1</w:t>
            </w:r>
          </w:p>
        </w:tc>
        <w:tc>
          <w:tcPr>
            <w:tcW w:w="4597" w:type="dxa"/>
            <w:shd w:val="clear" w:color="auto" w:fill="auto"/>
            <w:tcMar>
              <w:top w:w="100" w:type="dxa"/>
              <w:left w:w="100" w:type="dxa"/>
              <w:bottom w:w="100" w:type="dxa"/>
              <w:right w:w="100" w:type="dxa"/>
            </w:tcMar>
          </w:tcPr>
          <w:p w14:paraId="6C4C8C9D" w14:textId="77777777" w:rsidR="001E5F2A" w:rsidRPr="002D68BB" w:rsidRDefault="00747094">
            <w:pPr>
              <w:spacing w:line="240" w:lineRule="auto"/>
              <w:rPr>
                <w:sz w:val="20"/>
                <w:szCs w:val="20"/>
              </w:rPr>
            </w:pPr>
            <w:r w:rsidRPr="002D68BB">
              <w:rPr>
                <w:sz w:val="20"/>
                <w:szCs w:val="20"/>
              </w:rPr>
              <w:t>Puede incluirse el siguiente vídeo del experto presentando el tema (si lo consideran), puede ser parte del vídeo como en una pequeña pantalla.</w:t>
            </w:r>
          </w:p>
          <w:p w14:paraId="4FBB5573" w14:textId="77777777" w:rsidR="001E5F2A" w:rsidRPr="002D68BB" w:rsidRDefault="001E5F2A">
            <w:pPr>
              <w:spacing w:line="240" w:lineRule="auto"/>
              <w:rPr>
                <w:sz w:val="20"/>
                <w:szCs w:val="20"/>
              </w:rPr>
            </w:pPr>
          </w:p>
          <w:p w14:paraId="60CA04B4" w14:textId="77777777" w:rsidR="001E5F2A" w:rsidRPr="002D68BB" w:rsidRDefault="00747094">
            <w:pPr>
              <w:spacing w:line="240" w:lineRule="auto"/>
              <w:rPr>
                <w:sz w:val="20"/>
                <w:szCs w:val="20"/>
              </w:rPr>
            </w:pPr>
            <w:r w:rsidRPr="002D68BB">
              <w:rPr>
                <w:sz w:val="20"/>
                <w:szCs w:val="20"/>
              </w:rPr>
              <w:t>A medida que se presenta el tema ir mostrando las imágenes y el texto según la escena.</w:t>
            </w:r>
          </w:p>
          <w:p w14:paraId="412344C2" w14:textId="77777777" w:rsidR="001E5F2A" w:rsidRPr="002D68BB" w:rsidRDefault="001E5F2A">
            <w:pPr>
              <w:spacing w:line="240" w:lineRule="auto"/>
              <w:rPr>
                <w:sz w:val="20"/>
                <w:szCs w:val="20"/>
              </w:rPr>
            </w:pPr>
          </w:p>
          <w:p w14:paraId="01119861" w14:textId="77777777" w:rsidR="001E5F2A" w:rsidRPr="002D68BB" w:rsidRDefault="00747094">
            <w:pPr>
              <w:jc w:val="center"/>
              <w:rPr>
                <w:sz w:val="20"/>
                <w:szCs w:val="20"/>
              </w:rPr>
            </w:pPr>
            <w:r w:rsidRPr="002D68BB">
              <w:rPr>
                <w:sz w:val="20"/>
                <w:szCs w:val="20"/>
              </w:rPr>
              <w:t>Video: Propiedades organolépticas de los alimentos a tener en cuenta.</w:t>
            </w:r>
          </w:p>
          <w:p w14:paraId="1B0F62CF" w14:textId="77777777" w:rsidR="001E5F2A" w:rsidRPr="002D68BB" w:rsidRDefault="00B320BE">
            <w:pPr>
              <w:jc w:val="center"/>
              <w:rPr>
                <w:sz w:val="20"/>
                <w:szCs w:val="20"/>
              </w:rPr>
            </w:pPr>
            <w:r>
              <w:rPr>
                <w:noProof/>
                <w:sz w:val="20"/>
                <w:szCs w:val="20"/>
              </w:rPr>
              <w:pict w14:anchorId="6849D779">
                <v:shape id="image6.jpg" o:spid="_x0000_i1058" type="#_x0000_t75" alt="Propiedades organolépticas de alimentos" style="width:252.75pt;height:167pt;visibility:visible;mso-wrap-style:square;mso-width-percent:0;mso-height-percent:0;mso-width-percent:0;mso-height-percent:0" o:bordertopcolor="#4f81bd" o:borderleftcolor="#4f81bd" o:borderbottomcolor="#4f81bd" o:borderrightcolor="#4f81bd">
                  <v:imagedata r:id="rId69" o:title="Propiedades organolépticas de alimentos" croptop="3914f" cropbottom="3734f"/>
                  <w10:bordertop type="single" width="24"/>
                  <w10:borderleft type="single" width="24"/>
                  <w10:borderbottom type="single" width="24"/>
                  <w10:borderright type="single" width="24"/>
                </v:shape>
              </w:pict>
            </w:r>
          </w:p>
          <w:p w14:paraId="384E6110" w14:textId="77777777" w:rsidR="001E5F2A" w:rsidRPr="002D68BB" w:rsidRDefault="00747094">
            <w:pPr>
              <w:spacing w:after="120"/>
              <w:jc w:val="center"/>
              <w:rPr>
                <w:sz w:val="20"/>
                <w:szCs w:val="20"/>
              </w:rPr>
            </w:pPr>
            <w:r w:rsidRPr="002D68BB">
              <w:rPr>
                <w:sz w:val="20"/>
                <w:szCs w:val="20"/>
              </w:rPr>
              <w:t>Fuente: elaboración del experto temático</w:t>
            </w:r>
          </w:p>
          <w:p w14:paraId="31EE7B31" w14:textId="77777777" w:rsidR="001E5F2A" w:rsidRPr="002D68BB" w:rsidRDefault="00747094">
            <w:pPr>
              <w:spacing w:after="120"/>
              <w:jc w:val="center"/>
              <w:rPr>
                <w:sz w:val="20"/>
                <w:szCs w:val="20"/>
              </w:rPr>
            </w:pPr>
            <w:r w:rsidRPr="002D68BB">
              <w:rPr>
                <w:b/>
                <w:sz w:val="20"/>
                <w:szCs w:val="20"/>
              </w:rPr>
              <w:t>632202_CF01_v3.mp3</w:t>
            </w:r>
          </w:p>
          <w:p w14:paraId="24F8D6D4" w14:textId="77777777" w:rsidR="001E5F2A" w:rsidRPr="002D68BB" w:rsidRDefault="001E5F2A">
            <w:pPr>
              <w:spacing w:line="240" w:lineRule="auto"/>
              <w:rPr>
                <w:sz w:val="20"/>
                <w:szCs w:val="20"/>
              </w:rPr>
            </w:pPr>
          </w:p>
          <w:p w14:paraId="79563630" w14:textId="77777777" w:rsidR="001E5F2A" w:rsidRPr="002D68BB" w:rsidRDefault="00747094">
            <w:pPr>
              <w:widowControl w:val="0"/>
              <w:spacing w:line="240" w:lineRule="auto"/>
              <w:rPr>
                <w:b/>
                <w:sz w:val="20"/>
                <w:szCs w:val="20"/>
              </w:rPr>
            </w:pPr>
            <w:r w:rsidRPr="002D68BB">
              <w:rPr>
                <w:b/>
                <w:sz w:val="20"/>
                <w:szCs w:val="20"/>
              </w:rPr>
              <w:t>Alimentos que se deben congelar</w:t>
            </w:r>
          </w:p>
          <w:p w14:paraId="7B69D1F6" w14:textId="77777777" w:rsidR="001E5F2A" w:rsidRPr="002D68BB" w:rsidRDefault="00747094">
            <w:pPr>
              <w:widowControl w:val="0"/>
              <w:spacing w:line="240" w:lineRule="auto"/>
              <w:rPr>
                <w:sz w:val="20"/>
                <w:szCs w:val="20"/>
              </w:rPr>
            </w:pPr>
            <w:r w:rsidRPr="002D68BB">
              <w:rPr>
                <w:sz w:val="20"/>
                <w:szCs w:val="20"/>
              </w:rPr>
              <w:lastRenderedPageBreak/>
              <w:fldChar w:fldCharType="begin"/>
            </w:r>
            <w:r w:rsidRPr="002D68BB">
              <w:rPr>
                <w:sz w:val="20"/>
                <w:szCs w:val="20"/>
              </w:rPr>
              <w:instrText xml:space="preserve"> INCLUDEPICTURE  "https://media.istockphoto.com/photos/frozen-meat-and-other-foods-in-the-fridge-freezer-compartment-picture-id1222865215?k=20&amp;m=1222865215&amp;s=612x612&amp;w=0&amp;h=ZhTmKJ_AMBD-qbxTIdH9u7FnDTwtaK6k27XfP9NhA8w="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"https://media.istockphoto.com/photos/frozen-meat-and-other-foods-in-the-fridge-freezer-compartment-picture-id1222865215?k=20&amp;m=1222865215&amp;s=612x612&amp;w=0&amp;h=ZhTmKJ_AMBD-qbxTIdH9u7FnDTwtaK6k27XfP9NhA8w="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"https://media.istockphoto.com/photos/frozen-meat-and-other-foods-in-the-fridge-freezer-compartment-picture-id1222865215?k=20&amp;m=1222865215&amp;s=612x612&amp;w=0&amp;h=ZhTmKJ_AMBD-qbxTIdH9u7FnDTwtaK6k27XfP9NhA8w="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"https://media.istockphoto.com/photos/frozen-meat-and-other-foods-in-the-fridge-freezer-compartment-picture-id1222865215?k=20&amp;m=1222865215&amp;s=612x612&amp;w=0&amp;h=ZhTmKJ_AMBD-qbxTIdH9u7FnDTwtaK6k27XfP9NhA8w="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"https://media.istockphoto.com/photos/frozen-meat-and-other-foods-in-the-fridge-freezer-compartment-picture-id1222865215?k=20&amp;m=1222865215&amp;s=612x612&amp;w=0&amp;h=ZhTmKJ_AMBD-qbxTIdH9u7FnDTwtaK6k27XfP9NhA8w=" \* MERGEFORMATINET </w:instrText>
            </w:r>
            <w:r w:rsidR="00D53537">
              <w:rPr>
                <w:sz w:val="20"/>
                <w:szCs w:val="20"/>
              </w:rPr>
              <w:fldChar w:fldCharType="separate"/>
            </w:r>
            <w:r w:rsidR="00B320BE">
              <w:rPr>
                <w:noProof/>
                <w:sz w:val="20"/>
                <w:szCs w:val="20"/>
              </w:rPr>
              <w:pict w14:anchorId="6C456E0C">
                <v:shape id="_x0000_i1057" type="#_x0000_t75" alt="carne congelada y otros alimentos en el compartimento del congelador del refrigerador - congelar alimentos fotografías e imágenes de stock" style="width:181.55pt;height:120.25pt;mso-width-percent:0;mso-height-percent:0;mso-width-percent:0;mso-height-percent:0">
                  <v:imagedata r:id="rId70" r:href="rId71"/>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25A8B465" w14:textId="77777777" w:rsidR="001E5F2A" w:rsidRPr="002D68BB" w:rsidRDefault="001E5F2A">
            <w:pPr>
              <w:widowControl w:val="0"/>
              <w:spacing w:line="240" w:lineRule="auto"/>
              <w:rPr>
                <w:sz w:val="20"/>
                <w:szCs w:val="20"/>
              </w:rPr>
            </w:pPr>
          </w:p>
          <w:p w14:paraId="541D3B11" w14:textId="77777777" w:rsidR="001E5F2A" w:rsidRPr="002D68BB" w:rsidRDefault="00747094">
            <w:pPr>
              <w:widowControl w:val="0"/>
              <w:spacing w:line="240" w:lineRule="auto"/>
              <w:rPr>
                <w:sz w:val="20"/>
                <w:szCs w:val="20"/>
              </w:rPr>
            </w:pPr>
            <w:r w:rsidRPr="002D68BB">
              <w:rPr>
                <w:sz w:val="20"/>
                <w:szCs w:val="20"/>
              </w:rPr>
              <w:t>Imagen de alimentos tipo carnes que estén congelados, o se ven en el congelador.</w:t>
            </w:r>
          </w:p>
          <w:p w14:paraId="006FD3BF" w14:textId="77777777" w:rsidR="001E5F2A" w:rsidRPr="002D68BB" w:rsidRDefault="001E5F2A">
            <w:pPr>
              <w:widowControl w:val="0"/>
              <w:spacing w:line="240" w:lineRule="auto"/>
              <w:rPr>
                <w:sz w:val="20"/>
                <w:szCs w:val="20"/>
              </w:rPr>
            </w:pPr>
          </w:p>
          <w:p w14:paraId="5D1AEE52"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632202_CF1_i025</w:t>
            </w:r>
            <w:proofErr w:type="spellEnd"/>
          </w:p>
          <w:p w14:paraId="6D35B8DF" w14:textId="77777777" w:rsidR="001E5F2A" w:rsidRPr="002D68BB" w:rsidRDefault="001E5F2A">
            <w:pPr>
              <w:widowControl w:val="0"/>
              <w:rPr>
                <w:color w:val="7F7F7F"/>
                <w:sz w:val="20"/>
                <w:szCs w:val="20"/>
              </w:rPr>
            </w:pPr>
          </w:p>
          <w:p w14:paraId="41023CB2" w14:textId="77777777" w:rsidR="001E5F2A" w:rsidRPr="002D68BB" w:rsidRDefault="00D53537">
            <w:pPr>
              <w:widowControl w:val="0"/>
              <w:spacing w:line="240" w:lineRule="auto"/>
              <w:rPr>
                <w:color w:val="999999"/>
                <w:sz w:val="20"/>
                <w:szCs w:val="20"/>
              </w:rPr>
            </w:pPr>
            <w:hyperlink r:id="rId72">
              <w:r w:rsidR="00747094" w:rsidRPr="002D68BB">
                <w:rPr>
                  <w:color w:val="0000FF"/>
                  <w:sz w:val="20"/>
                  <w:szCs w:val="20"/>
                  <w:u w:val="single"/>
                </w:rPr>
                <w:t>https://media.istockphoto.com/photos/frozen-meat-and-other-foods-in-the-fridge-freezer-compartment-picture-id1222865215?k=20&amp;m=1222865215&amp;s=612x612&amp;w=0&amp;h=ZhTmKJ_AMBD-qbxTIdH9u7FnDTwtaK6k27XfP9NhA8w</w:t>
              </w:r>
            </w:hyperlink>
            <w:r w:rsidR="00747094" w:rsidRPr="002D68BB">
              <w:rPr>
                <w:color w:val="999999"/>
                <w:sz w:val="20"/>
                <w:szCs w:val="20"/>
              </w:rPr>
              <w:t xml:space="preserve">= </w:t>
            </w:r>
          </w:p>
          <w:p w14:paraId="0DDF51E8" w14:textId="77777777" w:rsidR="001E5F2A" w:rsidRPr="002D68BB" w:rsidRDefault="001E5F2A">
            <w:pPr>
              <w:widowControl w:val="0"/>
              <w:spacing w:line="240" w:lineRule="auto"/>
              <w:rPr>
                <w:color w:val="999999"/>
                <w:sz w:val="20"/>
                <w:szCs w:val="20"/>
              </w:rPr>
            </w:pPr>
          </w:p>
          <w:p w14:paraId="4B55F192" w14:textId="77777777" w:rsidR="001E5F2A" w:rsidRPr="002D68BB" w:rsidRDefault="001E5F2A">
            <w:pPr>
              <w:widowControl w:val="0"/>
              <w:spacing w:line="240" w:lineRule="auto"/>
              <w:rPr>
                <w:color w:val="999999"/>
                <w:sz w:val="20"/>
                <w:szCs w:val="20"/>
              </w:rPr>
            </w:pPr>
          </w:p>
          <w:p w14:paraId="3B214209" w14:textId="77777777" w:rsidR="001E5F2A" w:rsidRPr="002D68BB" w:rsidRDefault="00747094">
            <w:pPr>
              <w:widowControl w:val="0"/>
              <w:spacing w:line="240" w:lineRule="auto"/>
              <w:rPr>
                <w:b/>
                <w:sz w:val="20"/>
                <w:szCs w:val="20"/>
              </w:rPr>
            </w:pPr>
            <w:r w:rsidRPr="002D68BB">
              <w:rPr>
                <w:b/>
                <w:sz w:val="20"/>
                <w:szCs w:val="20"/>
              </w:rPr>
              <w:t>Alimentos refrigerados</w:t>
            </w:r>
          </w:p>
          <w:p w14:paraId="05EF1E80"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"https://media.istockphoto.com/photos/veggie-drawer-in-the-fridge-picture-id665885208?k=20&amp;m=665885208&amp;s=612x612&amp;w=0&amp;h=uWUpsAb0HaYKXQgQVYb2-PncBgaPPdyKJTFIfzO-BoQ="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"https://media.istockphoto.com/photos/veggie-drawer-in-the-fridge-picture-id665885208?k=20&amp;m=665885208&amp;s=612x612&amp;w=0&amp;h=uWUpsAb0HaYKXQgQVYb2-PncBgaPPdyKJTFIfzO-BoQ="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"https://media.istockphoto.com/photos/veggie-drawer-in-the-fridge-picture-id665885208?k=20&amp;m=665885208&amp;s=612x612&amp;w=0&amp;h=uWUpsAb0HaYKXQgQVYb2-PncBgaPPdyKJTFIfzO-BoQ="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"https://media.istockphoto.com/photos/veggie-drawer-in-the-fridge-picture-id665885208?k=20&amp;m=665885208&amp;s=612x612&amp;w=0&amp;h=uWUpsAb0HaYKXQgQVYb2-PncBgaPPdyKJTFIfzO-BoQ="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"https://media.istockphoto.com/photos/veggie-drawer-in-the-fridge-picture-id665885208?k=20&amp;m=665885208&amp;s=612x612&amp;w=0&amp;h=uWUpsAb0HaYKXQgQVYb2-PncBgaPPdyKJTFIfzO-BoQ=" \* MERGEFORMATINET </w:instrText>
            </w:r>
            <w:r w:rsidR="00D53537">
              <w:rPr>
                <w:sz w:val="20"/>
                <w:szCs w:val="20"/>
              </w:rPr>
              <w:fldChar w:fldCharType="separate"/>
            </w:r>
            <w:r w:rsidR="00B320BE">
              <w:rPr>
                <w:noProof/>
                <w:sz w:val="20"/>
                <w:szCs w:val="20"/>
              </w:rPr>
              <w:pict w14:anchorId="3833759D">
                <v:shape id="_x0000_i1056" type="#_x0000_t75" alt="cajón de verduras en la nevera - verduras fotografías e imágenes de stock" style="width:154.7pt;height:104.15pt;mso-width-percent:0;mso-height-percent:0;mso-width-percent:0;mso-height-percent:0">
                  <v:imagedata r:id="rId73" r:href="rId74"/>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4171D610" w14:textId="77777777" w:rsidR="001E5F2A" w:rsidRPr="002D68BB" w:rsidRDefault="00747094">
            <w:pPr>
              <w:widowControl w:val="0"/>
              <w:spacing w:line="240" w:lineRule="auto"/>
              <w:rPr>
                <w:sz w:val="20"/>
                <w:szCs w:val="20"/>
              </w:rPr>
            </w:pPr>
            <w:r w:rsidRPr="002D68BB">
              <w:rPr>
                <w:sz w:val="20"/>
                <w:szCs w:val="20"/>
              </w:rPr>
              <w:t xml:space="preserve">Imagen de alimentos tipo frutas y verduras que </w:t>
            </w:r>
            <w:proofErr w:type="spellStart"/>
            <w:r w:rsidRPr="002D68BB">
              <w:rPr>
                <w:sz w:val="20"/>
                <w:szCs w:val="20"/>
              </w:rPr>
              <w:t>esten</w:t>
            </w:r>
            <w:proofErr w:type="spellEnd"/>
            <w:r w:rsidRPr="002D68BB">
              <w:rPr>
                <w:sz w:val="20"/>
                <w:szCs w:val="20"/>
              </w:rPr>
              <w:t xml:space="preserve"> en nevera o refrigerador</w:t>
            </w:r>
          </w:p>
          <w:p w14:paraId="472DFB2E" w14:textId="77777777" w:rsidR="001E5F2A" w:rsidRPr="002D68BB" w:rsidRDefault="001E5F2A">
            <w:pPr>
              <w:widowControl w:val="0"/>
              <w:spacing w:line="240" w:lineRule="auto"/>
              <w:rPr>
                <w:sz w:val="20"/>
                <w:szCs w:val="20"/>
              </w:rPr>
            </w:pPr>
          </w:p>
          <w:p w14:paraId="4A09E59B" w14:textId="77777777" w:rsidR="001E5F2A" w:rsidRPr="002D68BB" w:rsidRDefault="00747094">
            <w:pPr>
              <w:widowControl w:val="0"/>
              <w:rPr>
                <w:sz w:val="20"/>
                <w:szCs w:val="20"/>
              </w:rPr>
            </w:pPr>
            <w:proofErr w:type="spellStart"/>
            <w:r w:rsidRPr="002D68BB">
              <w:rPr>
                <w:b/>
                <w:sz w:val="20"/>
                <w:szCs w:val="20"/>
              </w:rPr>
              <w:lastRenderedPageBreak/>
              <w:t>Cod.Imagen</w:t>
            </w:r>
            <w:proofErr w:type="spellEnd"/>
            <w:r w:rsidRPr="002D68BB">
              <w:rPr>
                <w:b/>
                <w:sz w:val="20"/>
                <w:szCs w:val="20"/>
              </w:rPr>
              <w:t xml:space="preserve">: </w:t>
            </w:r>
            <w:proofErr w:type="spellStart"/>
            <w:r w:rsidRPr="002D68BB">
              <w:rPr>
                <w:sz w:val="20"/>
                <w:szCs w:val="20"/>
              </w:rPr>
              <w:t>632202_CF1_i026</w:t>
            </w:r>
            <w:proofErr w:type="spellEnd"/>
          </w:p>
          <w:p w14:paraId="78BA599A" w14:textId="77777777" w:rsidR="001E5F2A" w:rsidRPr="002D68BB" w:rsidRDefault="001E5F2A">
            <w:pPr>
              <w:widowControl w:val="0"/>
              <w:rPr>
                <w:color w:val="7F7F7F"/>
                <w:sz w:val="20"/>
                <w:szCs w:val="20"/>
              </w:rPr>
            </w:pPr>
          </w:p>
          <w:p w14:paraId="200C512C" w14:textId="77777777" w:rsidR="001E5F2A" w:rsidRPr="002D68BB" w:rsidRDefault="00D53537">
            <w:pPr>
              <w:widowControl w:val="0"/>
              <w:spacing w:line="240" w:lineRule="auto"/>
              <w:rPr>
                <w:color w:val="999999"/>
                <w:sz w:val="20"/>
                <w:szCs w:val="20"/>
              </w:rPr>
            </w:pPr>
            <w:hyperlink r:id="rId75">
              <w:r w:rsidR="00747094" w:rsidRPr="002D68BB">
                <w:rPr>
                  <w:color w:val="0000FF"/>
                  <w:sz w:val="20"/>
                  <w:szCs w:val="20"/>
                  <w:u w:val="single"/>
                </w:rPr>
                <w:t>https://media.istockphoto.com/photos/veggie-drawer-in-the-fridge-picture-id665885208?k=20&amp;m=665885208&amp;s=612x612&amp;w=0&amp;h=uWUpsAb0HaYKXQgQVYb2-PncBgaPPdyKJTFIfzO-BoQ</w:t>
              </w:r>
            </w:hyperlink>
            <w:r w:rsidR="00747094" w:rsidRPr="002D68BB">
              <w:rPr>
                <w:color w:val="999999"/>
                <w:sz w:val="20"/>
                <w:szCs w:val="20"/>
              </w:rPr>
              <w:t xml:space="preserve">= </w:t>
            </w:r>
          </w:p>
          <w:p w14:paraId="1392D1F0" w14:textId="77777777" w:rsidR="001E5F2A" w:rsidRPr="002D68BB" w:rsidRDefault="001E5F2A">
            <w:pPr>
              <w:widowControl w:val="0"/>
              <w:spacing w:line="240" w:lineRule="auto"/>
              <w:rPr>
                <w:color w:val="999999"/>
                <w:sz w:val="20"/>
                <w:szCs w:val="20"/>
              </w:rPr>
            </w:pPr>
          </w:p>
          <w:p w14:paraId="028CAC93" w14:textId="77777777" w:rsidR="001E5F2A" w:rsidRPr="002D68BB" w:rsidRDefault="00747094">
            <w:pPr>
              <w:widowControl w:val="0"/>
              <w:spacing w:line="240" w:lineRule="auto"/>
              <w:rPr>
                <w:b/>
                <w:sz w:val="20"/>
                <w:szCs w:val="20"/>
              </w:rPr>
            </w:pPr>
            <w:r w:rsidRPr="002D68BB">
              <w:rPr>
                <w:b/>
                <w:sz w:val="20"/>
                <w:szCs w:val="20"/>
              </w:rPr>
              <w:t xml:space="preserve">Lácteos </w:t>
            </w:r>
          </w:p>
          <w:p w14:paraId="69C52258"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"https://media.istockphoto.com/vectors/yoghurts-in-a-cup-with-a-spoon-blueberry-raspberry-peach-yogurt-dairy-vector-id1332070841?k=20&amp;m=1332070841&amp;s=612x612&amp;w=0&amp;h=KPm4CfbiIo_XtpNpgOfx5Zlk2PFE1S9o73xICYpGVf8="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"https://media.istockphoto.com/vectors/yoghurts-in-a-cup-with-a-spoon-blueberry-raspberry-peach-yogurt-dairy-vector-id1332070841?k=20&amp;m=1332070841&amp;s=612x612&amp;w=0&amp;h=KPm4CfbiIo_XtpNpgOfx5Zlk2PFE1S9o73xICYpGVf8="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"https://media.istockphoto.com/vectors/yoghurts-in-a-cup-with-a-spoon-blueberry-raspberry-peach-yogurt-dairy-vector-id1332070841?k=20&amp;m=1332070841&amp;s=612x612&amp;w=0&amp;h=KPm4CfbiIo_XtpNpgOfx5Zlk2PFE1S9o73xICYpGVf8="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"https://media.istockphoto.com/vectors/yoghurts-in-a-cup-with-a-spoon-blueberry-raspberry-peach-yogurt-dairy-vector-id1332070841?k=20&amp;m=1332070841&amp;s=612x612&amp;w=0&amp;h=KPm4CfbiIo_XtpNpgOfx5Zlk2PFE1S9o73xICYpGVf8="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"https://media.istockphoto.com/vectors/yoghurts-in-a-cup-with-a-spoon-blueberry-raspberry-peach-yogurt-dairy-vector-id1332070841?k=20&amp;m=1332070841&amp;s=612x612&amp;w=0&amp;h=KPm4CfbiIo_XtpNpgOfx5Zlk2PFE1S9o73xICYpGVf8=" \* MERGEFORMATINET </w:instrText>
            </w:r>
            <w:r w:rsidR="00D53537">
              <w:rPr>
                <w:sz w:val="20"/>
                <w:szCs w:val="20"/>
              </w:rPr>
              <w:fldChar w:fldCharType="separate"/>
            </w:r>
            <w:r w:rsidR="00B320BE">
              <w:rPr>
                <w:noProof/>
                <w:sz w:val="20"/>
                <w:szCs w:val="20"/>
              </w:rPr>
              <w:pict w14:anchorId="2B992484">
                <v:shape id="_x0000_i1055" type="#_x0000_t75" alt="ilustraciones, imágenes clip art, dibujos animados e iconos de stock de yogures en una taza con una cuchara. arándano, frambuesa, melocotón, yogur, producto lácteo, alimentos saludables. plano, estilo de dibujos animados. ilustración vectorial de color aislada sobre un fondo blanco. - yogures" style="width:3in;height:130.2pt;mso-width-percent:0;mso-height-percent:0;mso-width-percent:0;mso-height-percent:0">
                  <v:imagedata r:id="rId76" r:href="rId77"/>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4AC38AD9" w14:textId="77777777" w:rsidR="001E5F2A" w:rsidRPr="002D68BB" w:rsidRDefault="00747094">
            <w:pPr>
              <w:widowControl w:val="0"/>
              <w:spacing w:line="240" w:lineRule="auto"/>
              <w:rPr>
                <w:sz w:val="20"/>
                <w:szCs w:val="20"/>
              </w:rPr>
            </w:pPr>
            <w:r w:rsidRPr="002D68BB">
              <w:rPr>
                <w:sz w:val="20"/>
                <w:szCs w:val="20"/>
              </w:rPr>
              <w:t xml:space="preserve">Alimentos tipo yogur o helados que necesiten de refrigeración, pueden estar también en nevera. </w:t>
            </w:r>
          </w:p>
          <w:p w14:paraId="4AB2817F" w14:textId="77777777" w:rsidR="001E5F2A" w:rsidRPr="002D68BB" w:rsidRDefault="001E5F2A">
            <w:pPr>
              <w:widowControl w:val="0"/>
              <w:spacing w:line="240" w:lineRule="auto"/>
              <w:rPr>
                <w:sz w:val="20"/>
                <w:szCs w:val="20"/>
              </w:rPr>
            </w:pPr>
          </w:p>
          <w:p w14:paraId="3D1EB6BC"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632202_CF1_i027</w:t>
            </w:r>
            <w:proofErr w:type="spellEnd"/>
          </w:p>
          <w:p w14:paraId="5E551CB7" w14:textId="77777777" w:rsidR="001E5F2A" w:rsidRPr="002D68BB" w:rsidRDefault="001E5F2A">
            <w:pPr>
              <w:widowControl w:val="0"/>
              <w:rPr>
                <w:sz w:val="20"/>
                <w:szCs w:val="20"/>
              </w:rPr>
            </w:pPr>
          </w:p>
          <w:p w14:paraId="023B9132" w14:textId="77777777" w:rsidR="001E5F2A" w:rsidRPr="002D68BB" w:rsidRDefault="00D53537">
            <w:pPr>
              <w:widowControl w:val="0"/>
              <w:spacing w:line="240" w:lineRule="auto"/>
              <w:rPr>
                <w:color w:val="999999"/>
                <w:sz w:val="20"/>
                <w:szCs w:val="20"/>
              </w:rPr>
            </w:pPr>
            <w:hyperlink r:id="rId78">
              <w:r w:rsidR="00747094" w:rsidRPr="002D68BB">
                <w:rPr>
                  <w:color w:val="0000FF"/>
                  <w:sz w:val="20"/>
                  <w:szCs w:val="20"/>
                  <w:u w:val="single"/>
                </w:rPr>
                <w:t>https://media.istockphoto.com/vectors/yoghurts-in-a-cup-with-a-spoon-blueberry-raspberry-peach-yogurt-dairy-vector-id1332070841?k=20&amp;m=1332070841&amp;s=612x612&amp;w=0&amp;h=KPm4CfbiIo_XtpNpgOfx5Zlk2PFE1S9o73xICYpGVf8</w:t>
              </w:r>
            </w:hyperlink>
            <w:r w:rsidR="00747094" w:rsidRPr="002D68BB">
              <w:rPr>
                <w:color w:val="999999"/>
                <w:sz w:val="20"/>
                <w:szCs w:val="20"/>
              </w:rPr>
              <w:t xml:space="preserve">= </w:t>
            </w:r>
          </w:p>
        </w:tc>
        <w:tc>
          <w:tcPr>
            <w:tcW w:w="2266" w:type="dxa"/>
            <w:shd w:val="clear" w:color="auto" w:fill="auto"/>
            <w:tcMar>
              <w:top w:w="100" w:type="dxa"/>
              <w:left w:w="100" w:type="dxa"/>
              <w:bottom w:w="100" w:type="dxa"/>
              <w:right w:w="100" w:type="dxa"/>
            </w:tcMar>
          </w:tcPr>
          <w:p w14:paraId="423DD02E" w14:textId="77777777" w:rsidR="001E5F2A" w:rsidRPr="002D68BB" w:rsidRDefault="00747094">
            <w:pPr>
              <w:widowControl w:val="0"/>
              <w:spacing w:line="240" w:lineRule="auto"/>
              <w:rPr>
                <w:sz w:val="20"/>
                <w:szCs w:val="20"/>
              </w:rPr>
            </w:pPr>
            <w:r w:rsidRPr="002D68BB">
              <w:rPr>
                <w:sz w:val="20"/>
                <w:szCs w:val="20"/>
              </w:rPr>
              <w:lastRenderedPageBreak/>
              <w:t>La presentación del experto</w:t>
            </w:r>
          </w:p>
        </w:tc>
        <w:tc>
          <w:tcPr>
            <w:tcW w:w="4109" w:type="dxa"/>
            <w:shd w:val="clear" w:color="auto" w:fill="auto"/>
            <w:tcMar>
              <w:top w:w="100" w:type="dxa"/>
              <w:left w:w="100" w:type="dxa"/>
              <w:bottom w:w="100" w:type="dxa"/>
              <w:right w:w="100" w:type="dxa"/>
            </w:tcMar>
          </w:tcPr>
          <w:p w14:paraId="58684436" w14:textId="77777777" w:rsidR="001E5F2A" w:rsidRPr="002D68BB" w:rsidRDefault="00747094">
            <w:pPr>
              <w:jc w:val="both"/>
              <w:rPr>
                <w:sz w:val="20"/>
                <w:szCs w:val="20"/>
              </w:rPr>
            </w:pPr>
            <w:r w:rsidRPr="002D68BB">
              <w:rPr>
                <w:sz w:val="20"/>
                <w:szCs w:val="20"/>
              </w:rPr>
              <w:t xml:space="preserve">La industria de alimentos tiene como propósito en general la preservación de las propiedades organolépticas de los productos naturales y procesados que generan y ofrecen, esto es, conservar en los alimentos sus características físicas, lo que se logra mediante procesos eficaces de conservación como son: la congelación, el refrigerado, el envasado, el transporte, entre otros. </w:t>
            </w:r>
          </w:p>
          <w:p w14:paraId="330DB1BF" w14:textId="77777777" w:rsidR="001E5F2A" w:rsidRPr="002D68BB" w:rsidRDefault="001E5F2A">
            <w:pPr>
              <w:jc w:val="both"/>
              <w:rPr>
                <w:sz w:val="20"/>
                <w:szCs w:val="20"/>
              </w:rPr>
            </w:pPr>
          </w:p>
          <w:p w14:paraId="2F68B5F8" w14:textId="77777777" w:rsidR="001E5F2A" w:rsidRPr="002D68BB" w:rsidRDefault="001E5F2A">
            <w:pPr>
              <w:widowControl w:val="0"/>
              <w:spacing w:line="240" w:lineRule="auto"/>
              <w:rPr>
                <w:color w:val="999999"/>
                <w:sz w:val="20"/>
                <w:szCs w:val="20"/>
              </w:rPr>
            </w:pPr>
          </w:p>
        </w:tc>
        <w:tc>
          <w:tcPr>
            <w:tcW w:w="1628" w:type="dxa"/>
            <w:shd w:val="clear" w:color="auto" w:fill="auto"/>
            <w:tcMar>
              <w:top w:w="100" w:type="dxa"/>
              <w:left w:w="100" w:type="dxa"/>
              <w:bottom w:w="100" w:type="dxa"/>
              <w:right w:w="100" w:type="dxa"/>
            </w:tcMar>
          </w:tcPr>
          <w:p w14:paraId="5F19ACCE" w14:textId="77777777" w:rsidR="001E5F2A" w:rsidRPr="002D68BB" w:rsidRDefault="00747094">
            <w:pPr>
              <w:widowControl w:val="0"/>
              <w:spacing w:line="240" w:lineRule="auto"/>
              <w:rPr>
                <w:sz w:val="20"/>
                <w:szCs w:val="20"/>
              </w:rPr>
            </w:pPr>
            <w:r w:rsidRPr="002D68BB">
              <w:rPr>
                <w:sz w:val="20"/>
                <w:szCs w:val="20"/>
              </w:rPr>
              <w:t>Preservar las propiedades de los alimentos naturales y procesados</w:t>
            </w:r>
          </w:p>
          <w:p w14:paraId="77074023" w14:textId="77777777" w:rsidR="001E5F2A" w:rsidRPr="002D68BB" w:rsidRDefault="001E5F2A">
            <w:pPr>
              <w:widowControl w:val="0"/>
              <w:spacing w:line="240" w:lineRule="auto"/>
              <w:rPr>
                <w:sz w:val="20"/>
                <w:szCs w:val="20"/>
              </w:rPr>
            </w:pPr>
          </w:p>
          <w:p w14:paraId="6C346EBB" w14:textId="77777777" w:rsidR="001E5F2A" w:rsidRPr="002D68BB" w:rsidRDefault="001E5F2A">
            <w:pPr>
              <w:widowControl w:val="0"/>
              <w:spacing w:line="240" w:lineRule="auto"/>
              <w:rPr>
                <w:sz w:val="20"/>
                <w:szCs w:val="20"/>
              </w:rPr>
            </w:pPr>
          </w:p>
          <w:p w14:paraId="3288EB0E" w14:textId="77777777" w:rsidR="001E5F2A" w:rsidRPr="002D68BB" w:rsidRDefault="00747094">
            <w:pPr>
              <w:widowControl w:val="0"/>
              <w:spacing w:line="240" w:lineRule="auto"/>
              <w:rPr>
                <w:sz w:val="20"/>
                <w:szCs w:val="20"/>
              </w:rPr>
            </w:pPr>
            <w:r w:rsidRPr="002D68BB">
              <w:rPr>
                <w:sz w:val="20"/>
                <w:szCs w:val="20"/>
              </w:rPr>
              <w:t>Congelar o refrigerar</w:t>
            </w:r>
          </w:p>
        </w:tc>
      </w:tr>
      <w:tr w:rsidR="001E5F2A" w:rsidRPr="002D68BB" w14:paraId="445C2D9C" w14:textId="77777777">
        <w:tc>
          <w:tcPr>
            <w:tcW w:w="1032" w:type="dxa"/>
            <w:shd w:val="clear" w:color="auto" w:fill="auto"/>
            <w:tcMar>
              <w:top w:w="100" w:type="dxa"/>
              <w:left w:w="100" w:type="dxa"/>
              <w:bottom w:w="100" w:type="dxa"/>
              <w:right w:w="100" w:type="dxa"/>
            </w:tcMar>
          </w:tcPr>
          <w:p w14:paraId="3BF1EC28" w14:textId="77777777" w:rsidR="001E5F2A" w:rsidRPr="002D68BB" w:rsidRDefault="00747094">
            <w:pPr>
              <w:widowControl w:val="0"/>
              <w:spacing w:line="240" w:lineRule="auto"/>
              <w:rPr>
                <w:b/>
                <w:sz w:val="20"/>
                <w:szCs w:val="20"/>
              </w:rPr>
            </w:pPr>
            <w:r w:rsidRPr="002D68BB">
              <w:rPr>
                <w:b/>
                <w:sz w:val="20"/>
                <w:szCs w:val="20"/>
              </w:rPr>
              <w:lastRenderedPageBreak/>
              <w:t>2</w:t>
            </w:r>
          </w:p>
        </w:tc>
        <w:tc>
          <w:tcPr>
            <w:tcW w:w="4597" w:type="dxa"/>
            <w:shd w:val="clear" w:color="auto" w:fill="auto"/>
            <w:tcMar>
              <w:top w:w="100" w:type="dxa"/>
              <w:left w:w="100" w:type="dxa"/>
              <w:bottom w:w="100" w:type="dxa"/>
              <w:right w:w="100" w:type="dxa"/>
            </w:tcMar>
          </w:tcPr>
          <w:p w14:paraId="4AFD7BF1" w14:textId="77777777" w:rsidR="001E5F2A" w:rsidRPr="002D68BB" w:rsidRDefault="00747094">
            <w:pPr>
              <w:widowControl w:val="0"/>
              <w:spacing w:line="240" w:lineRule="auto"/>
              <w:rPr>
                <w:b/>
                <w:sz w:val="20"/>
                <w:szCs w:val="20"/>
              </w:rPr>
            </w:pPr>
            <w:r w:rsidRPr="002D68BB">
              <w:rPr>
                <w:b/>
                <w:sz w:val="20"/>
                <w:szCs w:val="20"/>
              </w:rPr>
              <w:t>Análisis microbiológicos</w:t>
            </w:r>
          </w:p>
          <w:p w14:paraId="7988BC57" w14:textId="77777777" w:rsidR="001E5F2A" w:rsidRPr="002D68BB" w:rsidRDefault="00747094">
            <w:pPr>
              <w:widowControl w:val="0"/>
              <w:spacing w:line="240" w:lineRule="auto"/>
              <w:rPr>
                <w:sz w:val="20"/>
                <w:szCs w:val="20"/>
              </w:rPr>
            </w:pPr>
            <w:r w:rsidRPr="002D68BB">
              <w:rPr>
                <w:sz w:val="20"/>
                <w:szCs w:val="20"/>
              </w:rPr>
              <w:lastRenderedPageBreak/>
              <w:fldChar w:fldCharType="begin"/>
            </w:r>
            <w:r w:rsidRPr="002D68BB">
              <w:rPr>
                <w:sz w:val="20"/>
                <w:szCs w:val="20"/>
              </w:rPr>
              <w:instrText xml:space="preserve"> INCLUDEPICTURE  "https://media.istockphoto.com/photos/female-microbiologist-using-microscope-in-laboratoty-picture-id836090694?k=20&amp;m=836090694&amp;s=612x612&amp;w=0&amp;h=MqIQ_Ba1oLknzY-N-p-k6sSKOyhcrCKPcRr4fhgugwg="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"https://media.istockphoto.com/photos/female-microbiologist-using-microscope-in-laboratoty-picture-id836090694?k=20&amp;m=836090694&amp;s=612x612&amp;w=0&amp;h=MqIQ_Ba1oLknzY-N-p-k6sSKOyhcrCKPcRr4fhgugwg="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"https://media.istockphoto.com/photos/female-microbiologist-using-microscope-in-laboratoty-picture-id836090694?k=20&amp;m=836090694&amp;s=612x612&amp;w=0&amp;h=MqIQ_Ba1oLknzY-N-p-k6sSKOyhcrCKPcRr4fhgugwg="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"https://media.istockphoto.com/photos/female-microbiologist-using-microscope-in-laboratoty-picture-id836090694?k=20&amp;m=836090694&amp;s=612x612&amp;w=0&amp;h=MqIQ_Ba1oLknzY-N-p-k6sSKOyhcrCKPcRr4fhgugwg="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"https://media.istockphoto.com/photos/female-microbiologist-using-microscope-in-laboratoty-picture-id836090694?k=20&amp;m=836090694&amp;s=612x612&amp;w=0&amp;h=MqIQ_Ba1oLknzY-N-p-k6sSKOyhcrCKPcRr4fhgugwg=" \* MERGEFORMATINET </w:instrText>
            </w:r>
            <w:r w:rsidR="00D53537">
              <w:rPr>
                <w:sz w:val="20"/>
                <w:szCs w:val="20"/>
              </w:rPr>
              <w:fldChar w:fldCharType="separate"/>
            </w:r>
            <w:r w:rsidR="00B320BE">
              <w:rPr>
                <w:noProof/>
                <w:sz w:val="20"/>
                <w:szCs w:val="20"/>
              </w:rPr>
              <w:pict w14:anchorId="18374665">
                <v:shape id="_x0000_i1054" type="#_x0000_t75" alt="mujer microbiólogo con microscopio en laboratorio - calidad de los alimentos fotografías e imágenes de stock" style="width:176.15pt;height:117.2pt;mso-width-percent:0;mso-height-percent:0;mso-width-percent:0;mso-height-percent:0">
                  <v:imagedata r:id="rId79" r:href="rId80"/>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0DAE561C" w14:textId="77777777" w:rsidR="001E5F2A" w:rsidRPr="002D68BB" w:rsidRDefault="00747094">
            <w:pPr>
              <w:widowControl w:val="0"/>
              <w:spacing w:line="240" w:lineRule="auto"/>
              <w:rPr>
                <w:sz w:val="20"/>
                <w:szCs w:val="20"/>
              </w:rPr>
            </w:pPr>
            <w:r w:rsidRPr="002D68BB">
              <w:rPr>
                <w:sz w:val="20"/>
                <w:szCs w:val="20"/>
              </w:rPr>
              <w:t>Imagen de una persona analizando un alimento con un microscopio</w:t>
            </w:r>
          </w:p>
          <w:p w14:paraId="742A376D" w14:textId="77777777" w:rsidR="001E5F2A" w:rsidRPr="002D68BB" w:rsidRDefault="001E5F2A">
            <w:pPr>
              <w:widowControl w:val="0"/>
              <w:spacing w:line="240" w:lineRule="auto"/>
              <w:rPr>
                <w:sz w:val="20"/>
                <w:szCs w:val="20"/>
              </w:rPr>
            </w:pPr>
          </w:p>
          <w:p w14:paraId="129D46D6" w14:textId="77777777" w:rsidR="001E5F2A" w:rsidRPr="002D68BB" w:rsidRDefault="001E5F2A">
            <w:pPr>
              <w:widowControl w:val="0"/>
              <w:spacing w:line="240" w:lineRule="auto"/>
              <w:rPr>
                <w:sz w:val="20"/>
                <w:szCs w:val="20"/>
              </w:rPr>
            </w:pPr>
          </w:p>
          <w:p w14:paraId="36B34B7F"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632202_CF1_i028</w:t>
            </w:r>
            <w:proofErr w:type="spellEnd"/>
          </w:p>
          <w:p w14:paraId="1764131E" w14:textId="77777777" w:rsidR="001E5F2A" w:rsidRPr="002D68BB" w:rsidRDefault="00D53537">
            <w:pPr>
              <w:widowControl w:val="0"/>
              <w:spacing w:line="240" w:lineRule="auto"/>
              <w:rPr>
                <w:color w:val="999999"/>
                <w:sz w:val="20"/>
                <w:szCs w:val="20"/>
              </w:rPr>
            </w:pPr>
            <w:hyperlink r:id="rId81">
              <w:r w:rsidR="00747094" w:rsidRPr="002D68BB">
                <w:rPr>
                  <w:color w:val="0000FF"/>
                  <w:sz w:val="20"/>
                  <w:szCs w:val="20"/>
                  <w:u w:val="single"/>
                </w:rPr>
                <w:t>https://media.istockphoto.com/photos/female-microbiologist-using-microscope-in-laboratoty-picture-id836090694?k=20&amp;m=836090694&amp;s=612x612&amp;w=0&amp;h=MqIQ_Ba1oLknzY-N-p-k6sSKOyhcrCKPcRr4fhgugwg</w:t>
              </w:r>
            </w:hyperlink>
            <w:r w:rsidR="00747094" w:rsidRPr="002D68BB">
              <w:rPr>
                <w:color w:val="999999"/>
                <w:sz w:val="20"/>
                <w:szCs w:val="20"/>
              </w:rPr>
              <w:t xml:space="preserve">= </w:t>
            </w:r>
          </w:p>
        </w:tc>
        <w:tc>
          <w:tcPr>
            <w:tcW w:w="2266" w:type="dxa"/>
            <w:shd w:val="clear" w:color="auto" w:fill="auto"/>
            <w:tcMar>
              <w:top w:w="100" w:type="dxa"/>
              <w:left w:w="100" w:type="dxa"/>
              <w:bottom w:w="100" w:type="dxa"/>
              <w:right w:w="100" w:type="dxa"/>
            </w:tcMar>
          </w:tcPr>
          <w:p w14:paraId="753E206A" w14:textId="77777777" w:rsidR="001E5F2A" w:rsidRPr="002D68BB" w:rsidRDefault="001E5F2A">
            <w:pPr>
              <w:widowControl w:val="0"/>
              <w:spacing w:line="240" w:lineRule="auto"/>
              <w:rPr>
                <w:color w:val="999999"/>
                <w:sz w:val="20"/>
                <w:szCs w:val="20"/>
              </w:rPr>
            </w:pPr>
          </w:p>
        </w:tc>
        <w:tc>
          <w:tcPr>
            <w:tcW w:w="4109" w:type="dxa"/>
            <w:shd w:val="clear" w:color="auto" w:fill="auto"/>
            <w:tcMar>
              <w:top w:w="100" w:type="dxa"/>
              <w:left w:w="100" w:type="dxa"/>
              <w:bottom w:w="100" w:type="dxa"/>
              <w:right w:w="100" w:type="dxa"/>
            </w:tcMar>
          </w:tcPr>
          <w:p w14:paraId="6B6E7D63" w14:textId="77777777" w:rsidR="001E5F2A" w:rsidRPr="002D68BB" w:rsidRDefault="00747094">
            <w:pPr>
              <w:widowControl w:val="0"/>
              <w:spacing w:line="240" w:lineRule="auto"/>
              <w:rPr>
                <w:color w:val="999999"/>
                <w:sz w:val="20"/>
                <w:szCs w:val="20"/>
              </w:rPr>
            </w:pPr>
            <w:r w:rsidRPr="002D68BB">
              <w:rPr>
                <w:sz w:val="20"/>
                <w:szCs w:val="20"/>
              </w:rPr>
              <w:t xml:space="preserve">En el caso de los productos que son perecederos, donde la degradación de las propiedades de los alimentos se evidencia con mucha más rapidez, es la constante y uno de los mayores riesgos a verificar. Por </w:t>
            </w:r>
            <w:r w:rsidRPr="002D68BB">
              <w:rPr>
                <w:sz w:val="20"/>
                <w:szCs w:val="20"/>
              </w:rPr>
              <w:lastRenderedPageBreak/>
              <w:t>lo anterior, la calidad y seguridad de los alimentos se someten a rigurosos análisis microbiológicos, físicos y químicos de manera permanente</w:t>
            </w:r>
          </w:p>
        </w:tc>
        <w:tc>
          <w:tcPr>
            <w:tcW w:w="1628" w:type="dxa"/>
            <w:shd w:val="clear" w:color="auto" w:fill="auto"/>
            <w:tcMar>
              <w:top w:w="100" w:type="dxa"/>
              <w:left w:w="100" w:type="dxa"/>
              <w:bottom w:w="100" w:type="dxa"/>
              <w:right w:w="100" w:type="dxa"/>
            </w:tcMar>
          </w:tcPr>
          <w:p w14:paraId="08CD3AFA" w14:textId="77777777" w:rsidR="001E5F2A" w:rsidRPr="002D68BB" w:rsidRDefault="00747094">
            <w:pPr>
              <w:widowControl w:val="0"/>
              <w:spacing w:line="240" w:lineRule="auto"/>
              <w:rPr>
                <w:color w:val="999999"/>
                <w:sz w:val="20"/>
                <w:szCs w:val="20"/>
              </w:rPr>
            </w:pPr>
            <w:r w:rsidRPr="002D68BB">
              <w:rPr>
                <w:sz w:val="20"/>
                <w:szCs w:val="20"/>
              </w:rPr>
              <w:lastRenderedPageBreak/>
              <w:t>Análisis microbiológicos, físicos y químicos</w:t>
            </w:r>
          </w:p>
        </w:tc>
      </w:tr>
      <w:tr w:rsidR="001E5F2A" w:rsidRPr="002D68BB" w14:paraId="2FC659F6" w14:textId="77777777">
        <w:tc>
          <w:tcPr>
            <w:tcW w:w="1032" w:type="dxa"/>
            <w:shd w:val="clear" w:color="auto" w:fill="auto"/>
            <w:tcMar>
              <w:top w:w="100" w:type="dxa"/>
              <w:left w:w="100" w:type="dxa"/>
              <w:bottom w:w="100" w:type="dxa"/>
              <w:right w:w="100" w:type="dxa"/>
            </w:tcMar>
          </w:tcPr>
          <w:p w14:paraId="1F4E9AA2" w14:textId="77777777" w:rsidR="001E5F2A" w:rsidRPr="002D68BB" w:rsidRDefault="00747094">
            <w:pPr>
              <w:widowControl w:val="0"/>
              <w:spacing w:line="240" w:lineRule="auto"/>
              <w:rPr>
                <w:b/>
                <w:sz w:val="20"/>
                <w:szCs w:val="20"/>
              </w:rPr>
            </w:pPr>
            <w:r w:rsidRPr="002D68BB">
              <w:rPr>
                <w:b/>
                <w:sz w:val="20"/>
                <w:szCs w:val="20"/>
              </w:rPr>
              <w:t>3</w:t>
            </w:r>
          </w:p>
        </w:tc>
        <w:tc>
          <w:tcPr>
            <w:tcW w:w="4597" w:type="dxa"/>
            <w:shd w:val="clear" w:color="auto" w:fill="auto"/>
            <w:tcMar>
              <w:top w:w="100" w:type="dxa"/>
              <w:left w:w="100" w:type="dxa"/>
              <w:bottom w:w="100" w:type="dxa"/>
              <w:right w:w="100" w:type="dxa"/>
            </w:tcMar>
          </w:tcPr>
          <w:p w14:paraId="258EEDFA" w14:textId="77777777" w:rsidR="001E5F2A" w:rsidRPr="002D68BB" w:rsidRDefault="00747094">
            <w:pPr>
              <w:widowControl w:val="0"/>
              <w:spacing w:line="240" w:lineRule="auto"/>
              <w:rPr>
                <w:b/>
                <w:sz w:val="20"/>
                <w:szCs w:val="20"/>
              </w:rPr>
            </w:pPr>
            <w:r w:rsidRPr="002D68BB">
              <w:rPr>
                <w:b/>
                <w:sz w:val="20"/>
                <w:szCs w:val="20"/>
              </w:rPr>
              <w:t>Palpar los alimentos</w:t>
            </w:r>
          </w:p>
          <w:p w14:paraId="774C6157"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"https://media.istockphoto.com/photos/female-owner-checking-inventory-at-store-picture-id1341375854?k=20&amp;m=1341375854&amp;s=612x612&amp;w=0&amp;h=rlV_W7-W-eFRLh6iggpBtlT3waSMlXp4SM7d3YnwSec="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"https://media.istockphoto.com/photos/female-owner-checking-inventory-at-store-picture-id1341375854?k=20&amp;m=1341375854&amp;s=612x612&amp;w=0&amp;h=rlV_W7-W-eFRLh6iggpBtlT3waSMlXp4SM7d3YnwSec="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"https://media.istockphoto.com/photos/female-owner-checking-inventory-at-store-picture-id1341375854?k=20&amp;m=1341375854&amp;s=612x612&amp;w=0&amp;h=rlV_W7-W-eFRLh6iggpBtlT3waSMlXp4SM7d3YnwSec="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"https://media.istockphoto.com/photos/female-owner-checking-inventory-at-store-picture-id1341375854?k=20&amp;m=1341375854&amp;s=612x612&amp;w=0&amp;h=rlV_W7-W-eFRLh6iggpBtlT3waSMlXp4SM7d3YnwSec="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"https://media.istockphoto.com/photos/female-owner-checking-inventory-at-store-picture-id1341375854?k=20&amp;m=1341375854&amp;s=612x612&amp;w=0&amp;h=rlV_W7-W-eFRLh6iggpBtlT3waSMlXp4SM7d3YnwSec=" \* MERGEFORMATINET </w:instrText>
            </w:r>
            <w:r w:rsidR="00D53537">
              <w:rPr>
                <w:sz w:val="20"/>
                <w:szCs w:val="20"/>
              </w:rPr>
              <w:fldChar w:fldCharType="separate"/>
            </w:r>
            <w:r w:rsidR="00B320BE">
              <w:rPr>
                <w:noProof/>
                <w:sz w:val="20"/>
                <w:szCs w:val="20"/>
              </w:rPr>
              <w:pict w14:anchorId="00004F22">
                <v:shape id="_x0000_i1053" type="#_x0000_t75" alt="dueña revisando el inventario en la tienda - verduras fotografías e imágenes de stock" style="width:183.85pt;height:122.55pt;mso-width-percent:0;mso-height-percent:0;mso-width-percent:0;mso-height-percent:0">
                  <v:imagedata r:id="rId82" r:href="rId83"/>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483F386C" w14:textId="77777777" w:rsidR="001E5F2A" w:rsidRPr="002D68BB" w:rsidRDefault="00747094">
            <w:pPr>
              <w:widowControl w:val="0"/>
              <w:spacing w:line="240" w:lineRule="auto"/>
              <w:rPr>
                <w:sz w:val="20"/>
                <w:szCs w:val="20"/>
              </w:rPr>
            </w:pPr>
            <w:r w:rsidRPr="002D68BB">
              <w:rPr>
                <w:sz w:val="20"/>
                <w:szCs w:val="20"/>
              </w:rPr>
              <w:t xml:space="preserve">Imagen de Personas tocando - palpando alimentos </w:t>
            </w:r>
          </w:p>
          <w:p w14:paraId="3C645DC7" w14:textId="77777777" w:rsidR="001E5F2A" w:rsidRPr="002D68BB" w:rsidRDefault="001E5F2A">
            <w:pPr>
              <w:widowControl w:val="0"/>
              <w:spacing w:line="240" w:lineRule="auto"/>
              <w:rPr>
                <w:sz w:val="20"/>
                <w:szCs w:val="20"/>
              </w:rPr>
            </w:pPr>
          </w:p>
          <w:p w14:paraId="716E6D43"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632202_CF1_i029</w:t>
            </w:r>
            <w:proofErr w:type="spellEnd"/>
          </w:p>
          <w:p w14:paraId="3462989B" w14:textId="77777777" w:rsidR="001E5F2A" w:rsidRPr="002D68BB" w:rsidRDefault="00D53537">
            <w:pPr>
              <w:widowControl w:val="0"/>
              <w:spacing w:line="240" w:lineRule="auto"/>
              <w:rPr>
                <w:sz w:val="20"/>
                <w:szCs w:val="20"/>
              </w:rPr>
            </w:pPr>
            <w:hyperlink r:id="rId84">
              <w:r w:rsidR="00747094" w:rsidRPr="002D68BB">
                <w:rPr>
                  <w:color w:val="0000FF"/>
                  <w:sz w:val="20"/>
                  <w:szCs w:val="20"/>
                  <w:u w:val="single"/>
                </w:rPr>
                <w:t>https://media.istockphoto.com/photos/female-owner-checking-inventory-at-store-picture-id1341375854?k=20&amp;m=1341375854&amp;s=612x612&amp;w=0&amp;h=rlV_W7-W-eFRLh6iggpBtlT3waSMlXp4SM7d3YnwSec</w:t>
              </w:r>
            </w:hyperlink>
            <w:r w:rsidR="00747094" w:rsidRPr="002D68BB">
              <w:rPr>
                <w:sz w:val="20"/>
                <w:szCs w:val="20"/>
              </w:rPr>
              <w:t xml:space="preserve">= </w:t>
            </w:r>
          </w:p>
          <w:p w14:paraId="45853020" w14:textId="77777777" w:rsidR="001E5F2A" w:rsidRPr="002D68BB" w:rsidRDefault="001E5F2A">
            <w:pPr>
              <w:widowControl w:val="0"/>
              <w:spacing w:line="240" w:lineRule="auto"/>
              <w:rPr>
                <w:sz w:val="20"/>
                <w:szCs w:val="20"/>
              </w:rPr>
            </w:pPr>
          </w:p>
          <w:p w14:paraId="21940FD9" w14:textId="77777777" w:rsidR="001E5F2A" w:rsidRPr="002D68BB" w:rsidRDefault="001E5F2A">
            <w:pPr>
              <w:widowControl w:val="0"/>
              <w:spacing w:line="240" w:lineRule="auto"/>
              <w:rPr>
                <w:sz w:val="20"/>
                <w:szCs w:val="20"/>
              </w:rPr>
            </w:pPr>
          </w:p>
          <w:p w14:paraId="4830B19A" w14:textId="77777777" w:rsidR="001E5F2A" w:rsidRPr="002D68BB" w:rsidRDefault="00747094">
            <w:pPr>
              <w:widowControl w:val="0"/>
              <w:spacing w:line="240" w:lineRule="auto"/>
              <w:rPr>
                <w:b/>
                <w:sz w:val="20"/>
                <w:szCs w:val="20"/>
              </w:rPr>
            </w:pPr>
            <w:r w:rsidRPr="002D68BB">
              <w:rPr>
                <w:b/>
                <w:sz w:val="20"/>
                <w:szCs w:val="20"/>
              </w:rPr>
              <w:t>Olfatear alimentos</w:t>
            </w:r>
          </w:p>
          <w:p w14:paraId="0F1A3C83"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"https://media.istockphoto.com/photos/pretty-woman-smelling-fresh-fruit-picture-id537403632?k=20&amp;m=537403632&amp;s=612x612&amp;w=0&amp;h=uD68SECJcaAYA96xY8R5Y9PiaQ4h5si4cWiTs6v66OM="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"https://media.istockphoto.com/photos/pretty-woman-smelling-fresh-fruit-picture-id537403632?k=20&amp;m=537403632&amp;s=612x612&amp;w=0&amp;h=uD68SECJcaAYA96xY8R5Y9PiaQ4h5si4cWiTs6v66OM="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"https://media.istockphoto.com/photos/pretty-woman-smelling-fresh-fruit-picture-id537403632?k=20&amp;m=537403632&amp;s=612x612&amp;w=0&amp;h=uD68SECJcaAYA96xY8R5Y9PiaQ4h5si4cWiTs6v66OM="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"https://media.istockphoto.com/photos/pretty-woman-smelling-fresh-fruit-picture-id537403632?k=20&amp;m=537403632&amp;s=612x612&amp;w=0&amp;h=uD68SECJcaAYA96xY8R5Y9PiaQ4h5si4cWiTs6v66OM="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"https://media.istockphoto.com/photos/pretty-woman-smelling-fresh-fruit-picture-id537403632?k=20&amp;m=537403632&amp;s=612x612&amp;w=0&amp;h=uD68SECJcaAYA96xY8R5Y9PiaQ4h5si4cWiTs6v66OM=" \* MERGEFORMATINET </w:instrText>
            </w:r>
            <w:r w:rsidR="00D53537">
              <w:rPr>
                <w:sz w:val="20"/>
                <w:szCs w:val="20"/>
              </w:rPr>
              <w:fldChar w:fldCharType="separate"/>
            </w:r>
            <w:r w:rsidR="00B320BE">
              <w:rPr>
                <w:noProof/>
                <w:sz w:val="20"/>
                <w:szCs w:val="20"/>
              </w:rPr>
              <w:pict w14:anchorId="2BCA7970">
                <v:shape id="_x0000_i1052" type="#_x0000_t75" alt="mujer bonita oliendo frutas frescas - olores en los alimentos fotografías e imágenes de stock" style="width:181.55pt;height:120.25pt;mso-width-percent:0;mso-height-percent:0;mso-width-percent:0;mso-height-percent:0">
                  <v:imagedata r:id="rId85" r:href="rId86"/>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7C901FB7" w14:textId="77777777" w:rsidR="001E5F2A" w:rsidRPr="002D68BB" w:rsidRDefault="00747094">
            <w:pPr>
              <w:widowControl w:val="0"/>
              <w:spacing w:line="240" w:lineRule="auto"/>
              <w:rPr>
                <w:sz w:val="20"/>
                <w:szCs w:val="20"/>
              </w:rPr>
            </w:pPr>
            <w:r w:rsidRPr="002D68BB">
              <w:rPr>
                <w:sz w:val="20"/>
                <w:szCs w:val="20"/>
              </w:rPr>
              <w:t>Imagen de personas oliendo, olfateando alimentos</w:t>
            </w:r>
          </w:p>
          <w:p w14:paraId="401D9D2D" w14:textId="77777777" w:rsidR="001E5F2A" w:rsidRPr="002D68BB" w:rsidRDefault="001E5F2A">
            <w:pPr>
              <w:widowControl w:val="0"/>
              <w:spacing w:line="240" w:lineRule="auto"/>
              <w:rPr>
                <w:sz w:val="20"/>
                <w:szCs w:val="20"/>
              </w:rPr>
            </w:pPr>
          </w:p>
          <w:p w14:paraId="4B239E30"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632202_CF1_i030</w:t>
            </w:r>
            <w:proofErr w:type="spellEnd"/>
          </w:p>
          <w:p w14:paraId="30788549" w14:textId="77777777" w:rsidR="001E5F2A" w:rsidRPr="002D68BB" w:rsidRDefault="00D53537">
            <w:pPr>
              <w:widowControl w:val="0"/>
              <w:spacing w:line="240" w:lineRule="auto"/>
              <w:rPr>
                <w:sz w:val="20"/>
                <w:szCs w:val="20"/>
              </w:rPr>
            </w:pPr>
            <w:hyperlink r:id="rId87">
              <w:r w:rsidR="00747094" w:rsidRPr="002D68BB">
                <w:rPr>
                  <w:color w:val="0000FF"/>
                  <w:sz w:val="20"/>
                  <w:szCs w:val="20"/>
                  <w:u w:val="single"/>
                </w:rPr>
                <w:t>https://media.istockphoto.com/photos/pretty-woman-smelling-fresh-fruit-picture-id537403632?k=20&amp;m=537403632&amp;s=612x612&amp;w=0&amp;h=uD68SECJcaAYA96xY8R5Y9PiaQ4h5si4cWiTs6v66OM</w:t>
              </w:r>
            </w:hyperlink>
            <w:r w:rsidR="00747094" w:rsidRPr="002D68BB">
              <w:rPr>
                <w:sz w:val="20"/>
                <w:szCs w:val="20"/>
              </w:rPr>
              <w:t xml:space="preserve">= </w:t>
            </w:r>
          </w:p>
          <w:p w14:paraId="1A9DFFF0" w14:textId="77777777" w:rsidR="001E5F2A" w:rsidRPr="002D68BB" w:rsidRDefault="001E5F2A">
            <w:pPr>
              <w:widowControl w:val="0"/>
              <w:spacing w:line="240" w:lineRule="auto"/>
              <w:rPr>
                <w:sz w:val="20"/>
                <w:szCs w:val="20"/>
              </w:rPr>
            </w:pPr>
          </w:p>
          <w:p w14:paraId="3A70596D" w14:textId="77777777" w:rsidR="001E5F2A" w:rsidRPr="002D68BB" w:rsidRDefault="00747094">
            <w:pPr>
              <w:widowControl w:val="0"/>
              <w:spacing w:line="240" w:lineRule="auto"/>
              <w:rPr>
                <w:b/>
                <w:sz w:val="20"/>
                <w:szCs w:val="20"/>
              </w:rPr>
            </w:pPr>
            <w:r w:rsidRPr="002D68BB">
              <w:rPr>
                <w:b/>
                <w:sz w:val="20"/>
                <w:szCs w:val="20"/>
              </w:rPr>
              <w:t>Olor desagradable</w:t>
            </w:r>
          </w:p>
          <w:p w14:paraId="03239021" w14:textId="77777777" w:rsidR="001E5F2A" w:rsidRPr="002D68BB" w:rsidRDefault="00747094">
            <w:pPr>
              <w:widowControl w:val="0"/>
              <w:spacing w:line="240" w:lineRule="auto"/>
              <w:rPr>
                <w:sz w:val="20"/>
                <w:szCs w:val="20"/>
              </w:rPr>
            </w:pPr>
            <w:r w:rsidRPr="002D68BB">
              <w:rPr>
                <w:sz w:val="20"/>
                <w:szCs w:val="20"/>
              </w:rPr>
              <w:lastRenderedPageBreak/>
              <w:fldChar w:fldCharType="begin"/>
            </w:r>
            <w:r w:rsidRPr="002D68BB">
              <w:rPr>
                <w:sz w:val="20"/>
                <w:szCs w:val="20"/>
              </w:rPr>
              <w:instrText xml:space="preserve"> INCLUDEPICTURE  "https://media.istockphoto.com/photos/woman-standing-in-front-of-opened-fridge-and-holding-up-to-her-nose-picture-id1056660254?k=20&amp;m=1056660254&amp;s=612x612&amp;w=0&amp;h=KfdZ60vRWM_AMSxvJWM7VfCdKdv9FRf-qCEa9-ccOHU="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"https://media.istockphoto.com/photos/woman-standing-in-front-of-opened-fridge-and-holding-up-to-her-nose-picture-id1056660254?k=20&amp;m=1056660254&amp;s=612x612&amp;w=0&amp;h=KfdZ60vRWM_AMSxvJWM7VfCdKdv9FRf-qCEa9-ccOHU="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"https://media.istockphoto.com/photos/woman-standing-in-front-of-opened-fridge-and-holding-up-to-her-nose-picture-id1056660254?k=20&amp;m=1056660254&amp;s=612x612&amp;w=0&amp;h=KfdZ60vRWM_AMSxvJWM7VfCdKdv9FRf-qCEa9-ccOHU="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"https://media.istockphoto.com/photos/woman-standing-in-front-of-opened-fridge-and-holding-up-to-her-nose-picture-id1056660254?k=20&amp;m=1056660254&amp;s=612x612&amp;w=0&amp;h=KfdZ60vRWM_AMSxvJWM7VfCdKdv9FRf-qCEa9-ccOHU="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"https://media.istockphoto.com/photos/woman-standing-in-front-of-opened-fridge-and-holding-up-to-her-nose-picture-id1056660254?k=20&amp;m=1056660254&amp;s=612x612&amp;w=0&amp;h=KfdZ60vRWM_AMSxvJWM7VfCdKdv9FRf-qCEa9-ccOHU=" \* MERGEFORMATINET </w:instrText>
            </w:r>
            <w:r w:rsidR="00D53537">
              <w:rPr>
                <w:sz w:val="20"/>
                <w:szCs w:val="20"/>
              </w:rPr>
              <w:fldChar w:fldCharType="separate"/>
            </w:r>
            <w:r w:rsidR="00B320BE">
              <w:rPr>
                <w:noProof/>
                <w:sz w:val="20"/>
                <w:szCs w:val="20"/>
              </w:rPr>
              <w:pict w14:anchorId="65FAB43A">
                <v:shape id="_x0000_i1051" type="#_x0000_t75" alt="mujer de pie delante de la nevera abierta y sosteniendo a su nariz. - olores en los alimentos fotografías e imágenes de stock" style="width:189.2pt;height:126.4pt;mso-width-percent:0;mso-height-percent:0;mso-width-percent:0;mso-height-percent:0">
                  <v:imagedata r:id="rId88" r:href="rId89"/>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065CFA30" w14:textId="77777777" w:rsidR="001E5F2A" w:rsidRPr="002D68BB" w:rsidRDefault="00747094">
            <w:pPr>
              <w:widowControl w:val="0"/>
              <w:spacing w:line="240" w:lineRule="auto"/>
              <w:rPr>
                <w:sz w:val="20"/>
                <w:szCs w:val="20"/>
              </w:rPr>
            </w:pPr>
            <w:r w:rsidRPr="002D68BB">
              <w:rPr>
                <w:sz w:val="20"/>
                <w:szCs w:val="20"/>
              </w:rPr>
              <w:t>Imagen de personas olfateando alimentos con rostro de desagrado por el mal olor de alimentos</w:t>
            </w:r>
          </w:p>
          <w:p w14:paraId="37F6BFC2" w14:textId="77777777" w:rsidR="001E5F2A" w:rsidRPr="002D68BB" w:rsidRDefault="001E5F2A">
            <w:pPr>
              <w:widowControl w:val="0"/>
              <w:spacing w:line="240" w:lineRule="auto"/>
              <w:rPr>
                <w:sz w:val="20"/>
                <w:szCs w:val="20"/>
              </w:rPr>
            </w:pPr>
          </w:p>
          <w:p w14:paraId="1027486B"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632202_CF1_i031</w:t>
            </w:r>
            <w:proofErr w:type="spellEnd"/>
          </w:p>
          <w:p w14:paraId="4E11D7FC" w14:textId="77777777" w:rsidR="001E5F2A" w:rsidRPr="002D68BB" w:rsidRDefault="001E5F2A">
            <w:pPr>
              <w:widowControl w:val="0"/>
              <w:spacing w:line="240" w:lineRule="auto"/>
              <w:rPr>
                <w:sz w:val="20"/>
                <w:szCs w:val="20"/>
              </w:rPr>
            </w:pPr>
          </w:p>
          <w:p w14:paraId="1D97B158" w14:textId="77777777" w:rsidR="001E5F2A" w:rsidRPr="002D68BB" w:rsidRDefault="00D53537">
            <w:pPr>
              <w:widowControl w:val="0"/>
              <w:spacing w:line="240" w:lineRule="auto"/>
              <w:rPr>
                <w:color w:val="999999"/>
                <w:sz w:val="20"/>
                <w:szCs w:val="20"/>
              </w:rPr>
            </w:pPr>
            <w:hyperlink r:id="rId90">
              <w:r w:rsidR="00747094" w:rsidRPr="002D68BB">
                <w:rPr>
                  <w:color w:val="0000FF"/>
                  <w:sz w:val="20"/>
                  <w:szCs w:val="20"/>
                  <w:u w:val="single"/>
                </w:rPr>
                <w:t>https://media.istockphoto.com/photos/woman-standing-in-front-of-opened-fridge-and-holding-up-to-her-nose-picture-id1056660254?k=20&amp;m=1056660254&amp;s=612x612&amp;w=0&amp;h=KfdZ60vRWM_AMSxvJWM7VfCdKdv9FRf-qCEa9-ccOHU</w:t>
              </w:r>
            </w:hyperlink>
            <w:r w:rsidR="00747094" w:rsidRPr="002D68BB">
              <w:rPr>
                <w:color w:val="999999"/>
                <w:sz w:val="20"/>
                <w:szCs w:val="20"/>
              </w:rPr>
              <w:t xml:space="preserve">= </w:t>
            </w:r>
          </w:p>
          <w:p w14:paraId="5F7B4BCB" w14:textId="77777777" w:rsidR="001E5F2A" w:rsidRPr="002D68BB" w:rsidRDefault="001E5F2A">
            <w:pPr>
              <w:widowControl w:val="0"/>
              <w:spacing w:line="240" w:lineRule="auto"/>
              <w:rPr>
                <w:color w:val="999999"/>
                <w:sz w:val="20"/>
                <w:szCs w:val="20"/>
              </w:rPr>
            </w:pPr>
          </w:p>
          <w:p w14:paraId="181787E2" w14:textId="77777777" w:rsidR="001E5F2A" w:rsidRPr="002D68BB" w:rsidRDefault="00747094">
            <w:pPr>
              <w:widowControl w:val="0"/>
              <w:spacing w:line="240" w:lineRule="auto"/>
              <w:rPr>
                <w:b/>
                <w:sz w:val="20"/>
                <w:szCs w:val="20"/>
              </w:rPr>
            </w:pPr>
            <w:r w:rsidRPr="002D68BB">
              <w:rPr>
                <w:b/>
                <w:sz w:val="20"/>
                <w:szCs w:val="20"/>
              </w:rPr>
              <w:t>Saborear alimentos</w:t>
            </w:r>
          </w:p>
          <w:p w14:paraId="59C4BA79"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"https://media.istockphoto.com/photos/woman-with-burger-in-hand-making-bad-and-disgusting-face-concept-of-picture-id1147404639?k=20&amp;m=1147404639&amp;s=612x612&amp;w=0&amp;h=pyrEtFjpTULlimTsV7nmxD0fEkh6yYOtrCHjAQghee4="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"https://media.istockphoto.com/photos/woman-with-burger-in-hand-making-bad-and-disgusting-face-concept-of-picture-id1147404639?k=20&amp;m=1147404639&amp;s=612x612&amp;w=0&amp;h=pyrEtFjpTULlimTsV7nmxD0fEkh6yYOtrCHjAQghee4="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"https://media.istockphoto.com/photos/woman-with-burger-in-hand-making-bad-and-disgusting-face-concept-of-picture-id1147404639?k=20&amp;m=1147404639&amp;s=612x612&amp;w=0&amp;h=pyrEtFjpTULlimTsV7nmxD0fEkh6yYOtrCHjAQghee4="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"https://media.istockphoto.com/photos/woman-with-burger-in-hand-making-bad-and-disgusting-face-concept-of-picture-id1147404639?k=20&amp;m=1147404639&amp;s=612x612&amp;w=0&amp;h=pyrEtFjpTULlimTsV7nmxD0fEkh6yYOtrCHjAQghee4="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"https://media.istockphoto.com/photos/woman-with-burger-in-hand-making-bad-and-disgusting-face-concept-of-picture-id1147404639?k=20&amp;m=1147404639&amp;s=612x612&amp;w=0&amp;h=pyrEtFjpTULlimTsV7nmxD0fEkh6yYOtrCHjAQghee4=" \* MERGEFORMATINET </w:instrText>
            </w:r>
            <w:r w:rsidR="00D53537">
              <w:rPr>
                <w:sz w:val="20"/>
                <w:szCs w:val="20"/>
              </w:rPr>
              <w:fldChar w:fldCharType="separate"/>
            </w:r>
            <w:r w:rsidR="00B320BE">
              <w:rPr>
                <w:noProof/>
                <w:sz w:val="20"/>
                <w:szCs w:val="20"/>
              </w:rPr>
              <w:pict w14:anchorId="2BA281FC">
                <v:shape id="_x0000_i1050" type="#_x0000_t75" alt="mujer con hamburguesa en la mano, haciendo cara mala y desagradable, concepto de la mala comida estropeada y problemas con la digestión - mal sabor de alimentos fotografías e imágenes de stock" style="width:162.4pt;height:108.75pt;mso-width-percent:0;mso-height-percent:0;mso-width-percent:0;mso-height-percent:0">
                  <v:imagedata r:id="rId91" r:href="rId92"/>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6B3297D6" w14:textId="77777777" w:rsidR="001E5F2A" w:rsidRPr="002D68BB" w:rsidRDefault="00747094">
            <w:pPr>
              <w:widowControl w:val="0"/>
              <w:spacing w:line="240" w:lineRule="auto"/>
              <w:rPr>
                <w:sz w:val="20"/>
                <w:szCs w:val="20"/>
              </w:rPr>
            </w:pPr>
            <w:r w:rsidRPr="002D68BB">
              <w:rPr>
                <w:sz w:val="20"/>
                <w:szCs w:val="20"/>
              </w:rPr>
              <w:t>Imagen de personas comiendo alimentos, con cara de que no le gusto o al contrario sintiendo gusto al comer</w:t>
            </w:r>
          </w:p>
          <w:p w14:paraId="0EF7CB74" w14:textId="77777777" w:rsidR="001E5F2A" w:rsidRPr="002D68BB" w:rsidRDefault="001E5F2A">
            <w:pPr>
              <w:widowControl w:val="0"/>
              <w:spacing w:line="240" w:lineRule="auto"/>
              <w:rPr>
                <w:sz w:val="20"/>
                <w:szCs w:val="20"/>
              </w:rPr>
            </w:pPr>
          </w:p>
          <w:p w14:paraId="5344EB65" w14:textId="77777777" w:rsidR="001E5F2A" w:rsidRPr="002D68BB" w:rsidRDefault="00747094">
            <w:pPr>
              <w:widowControl w:val="0"/>
              <w:rPr>
                <w:sz w:val="20"/>
                <w:szCs w:val="20"/>
              </w:rPr>
            </w:pPr>
            <w:proofErr w:type="spellStart"/>
            <w:r w:rsidRPr="002D68BB">
              <w:rPr>
                <w:b/>
                <w:sz w:val="20"/>
                <w:szCs w:val="20"/>
              </w:rPr>
              <w:lastRenderedPageBreak/>
              <w:t>Cod.Imagen</w:t>
            </w:r>
            <w:proofErr w:type="spellEnd"/>
            <w:r w:rsidRPr="002D68BB">
              <w:rPr>
                <w:b/>
                <w:sz w:val="20"/>
                <w:szCs w:val="20"/>
              </w:rPr>
              <w:t xml:space="preserve">: </w:t>
            </w:r>
            <w:proofErr w:type="spellStart"/>
            <w:r w:rsidRPr="002D68BB">
              <w:rPr>
                <w:sz w:val="20"/>
                <w:szCs w:val="20"/>
              </w:rPr>
              <w:t>632202_CF1_i032</w:t>
            </w:r>
            <w:proofErr w:type="spellEnd"/>
          </w:p>
          <w:p w14:paraId="16075BC2" w14:textId="77777777" w:rsidR="001E5F2A" w:rsidRPr="002D68BB" w:rsidRDefault="00D53537">
            <w:pPr>
              <w:widowControl w:val="0"/>
              <w:spacing w:line="240" w:lineRule="auto"/>
              <w:rPr>
                <w:color w:val="999999"/>
                <w:sz w:val="20"/>
                <w:szCs w:val="20"/>
              </w:rPr>
            </w:pPr>
            <w:hyperlink r:id="rId93">
              <w:r w:rsidR="00747094" w:rsidRPr="002D68BB">
                <w:rPr>
                  <w:color w:val="0000FF"/>
                  <w:sz w:val="20"/>
                  <w:szCs w:val="20"/>
                  <w:u w:val="single"/>
                </w:rPr>
                <w:t>https://media.istockphoto.com/photos/woman-with-burger-in-hand-making-bad-and-disgusting-face-concept-of-picture-id1147404639?k=20&amp;m=1147404639&amp;s=612x612&amp;w=0&amp;h=pyrEtFjpTULlimTsV7nmxD0fEkh6yYOtrCHjAQghee4</w:t>
              </w:r>
            </w:hyperlink>
            <w:r w:rsidR="00747094" w:rsidRPr="002D68BB">
              <w:rPr>
                <w:color w:val="999999"/>
                <w:sz w:val="20"/>
                <w:szCs w:val="20"/>
              </w:rPr>
              <w:t xml:space="preserve">= </w:t>
            </w:r>
          </w:p>
        </w:tc>
        <w:tc>
          <w:tcPr>
            <w:tcW w:w="2266" w:type="dxa"/>
            <w:shd w:val="clear" w:color="auto" w:fill="auto"/>
            <w:tcMar>
              <w:top w:w="100" w:type="dxa"/>
              <w:left w:w="100" w:type="dxa"/>
              <w:bottom w:w="100" w:type="dxa"/>
              <w:right w:w="100" w:type="dxa"/>
            </w:tcMar>
          </w:tcPr>
          <w:p w14:paraId="3357E1B1" w14:textId="77777777" w:rsidR="001E5F2A" w:rsidRPr="002D68BB" w:rsidRDefault="00747094">
            <w:pPr>
              <w:widowControl w:val="0"/>
              <w:spacing w:line="240" w:lineRule="auto"/>
              <w:rPr>
                <w:color w:val="999999"/>
                <w:sz w:val="20"/>
                <w:szCs w:val="20"/>
              </w:rPr>
            </w:pPr>
            <w:r w:rsidRPr="002D68BB">
              <w:rPr>
                <w:color w:val="999999"/>
                <w:sz w:val="20"/>
                <w:szCs w:val="20"/>
              </w:rPr>
              <w:lastRenderedPageBreak/>
              <w:t>Colocar si habrá un sonido o música de fondo</w:t>
            </w:r>
          </w:p>
        </w:tc>
        <w:tc>
          <w:tcPr>
            <w:tcW w:w="4109" w:type="dxa"/>
            <w:shd w:val="clear" w:color="auto" w:fill="auto"/>
            <w:tcMar>
              <w:top w:w="100" w:type="dxa"/>
              <w:left w:w="100" w:type="dxa"/>
              <w:bottom w:w="100" w:type="dxa"/>
              <w:right w:w="100" w:type="dxa"/>
            </w:tcMar>
          </w:tcPr>
          <w:p w14:paraId="4D7A1054" w14:textId="77777777" w:rsidR="001E5F2A" w:rsidRPr="002D68BB" w:rsidRDefault="00747094">
            <w:pPr>
              <w:jc w:val="both"/>
              <w:rPr>
                <w:sz w:val="20"/>
                <w:szCs w:val="20"/>
              </w:rPr>
            </w:pPr>
            <w:r w:rsidRPr="002D68BB">
              <w:rPr>
                <w:sz w:val="20"/>
                <w:szCs w:val="20"/>
              </w:rPr>
              <w:t xml:space="preserve">Los alimentos y las bebidas por sus cualidades generan sensibilidades y estímulos en los órganos de los sentidos de las personas, quienes desarrollan habilidades para interpretar cualidades de los alimentos, como una especie de lectura o decodificación sensitiva, cada vez que se está en contacto con los alimentos. Cada producto tiene un conjunto de cualidades particulares que son aquellas que identifica el agricultor, preparador, fabricante de alimentos, cocinero en el alimento, o establece como parte de un diseño de producto, esto es un referente a la hora de </w:t>
            </w:r>
            <w:r w:rsidRPr="002D68BB">
              <w:rPr>
                <w:sz w:val="20"/>
                <w:szCs w:val="20"/>
              </w:rPr>
              <w:lastRenderedPageBreak/>
              <w:t>desarrollar actividades en el trabajo, y como base de la calidad e identidad de los alimentos; ya que al hacer este análisis los trabajadores encargados de los alimentos pueden detectar o reconocer los sabores e ingredientes propios del alimento o preparación, y le serán familiares dentro de su obtención, preparación, elaboración o fabricación; así mismo, de esta manera las personas pueden diferenciar un alimento freso, uno con preparación diferente o variación, o simplemente identificar un alimento en descomposición, siendo útil para tomar decisiones, evitando a tiempo posibles afectaciones a la salud hasta, como la intoxicación en los consumidores o clientes.</w:t>
            </w:r>
            <w:r w:rsidRPr="002D68BB">
              <w:rPr>
                <w:color w:val="FF0000"/>
                <w:sz w:val="20"/>
                <w:szCs w:val="20"/>
              </w:rPr>
              <w:t xml:space="preserve"> </w:t>
            </w:r>
            <w:r w:rsidRPr="002D68BB">
              <w:rPr>
                <w:sz w:val="20"/>
                <w:szCs w:val="20"/>
              </w:rPr>
              <w:t>(</w:t>
            </w:r>
            <w:proofErr w:type="spellStart"/>
            <w:r w:rsidRPr="002D68BB">
              <w:rPr>
                <w:sz w:val="20"/>
                <w:szCs w:val="20"/>
              </w:rPr>
              <w:t>Iciar</w:t>
            </w:r>
            <w:proofErr w:type="spellEnd"/>
            <w:r w:rsidRPr="002D68BB">
              <w:rPr>
                <w:sz w:val="20"/>
                <w:szCs w:val="20"/>
              </w:rPr>
              <w:t xml:space="preserve"> </w:t>
            </w:r>
            <w:proofErr w:type="spellStart"/>
            <w:r w:rsidRPr="002D68BB">
              <w:rPr>
                <w:sz w:val="20"/>
                <w:szCs w:val="20"/>
              </w:rPr>
              <w:t>Astiasarán</w:t>
            </w:r>
            <w:proofErr w:type="spellEnd"/>
            <w:r w:rsidRPr="002D68BB">
              <w:rPr>
                <w:sz w:val="20"/>
                <w:szCs w:val="20"/>
              </w:rPr>
              <w:t xml:space="preserve"> &amp; Hernández, 2013)</w:t>
            </w:r>
          </w:p>
          <w:p w14:paraId="5ED135DD" w14:textId="77777777" w:rsidR="001E5F2A" w:rsidRPr="002D68BB" w:rsidRDefault="001E5F2A">
            <w:pPr>
              <w:widowControl w:val="0"/>
              <w:spacing w:line="240" w:lineRule="auto"/>
              <w:rPr>
                <w:color w:val="999999"/>
                <w:sz w:val="20"/>
                <w:szCs w:val="20"/>
              </w:rPr>
            </w:pPr>
          </w:p>
        </w:tc>
        <w:tc>
          <w:tcPr>
            <w:tcW w:w="1628" w:type="dxa"/>
            <w:shd w:val="clear" w:color="auto" w:fill="auto"/>
            <w:tcMar>
              <w:top w:w="100" w:type="dxa"/>
              <w:left w:w="100" w:type="dxa"/>
              <w:bottom w:w="100" w:type="dxa"/>
              <w:right w:w="100" w:type="dxa"/>
            </w:tcMar>
          </w:tcPr>
          <w:p w14:paraId="1B0C46D7" w14:textId="77777777" w:rsidR="001E5F2A" w:rsidRPr="002D68BB" w:rsidRDefault="00747094">
            <w:pPr>
              <w:widowControl w:val="0"/>
              <w:spacing w:line="240" w:lineRule="auto"/>
              <w:rPr>
                <w:sz w:val="20"/>
                <w:szCs w:val="20"/>
              </w:rPr>
            </w:pPr>
            <w:r w:rsidRPr="002D68BB">
              <w:rPr>
                <w:sz w:val="20"/>
                <w:szCs w:val="20"/>
              </w:rPr>
              <w:lastRenderedPageBreak/>
              <w:t>Validar la calidad de alimentos a través de los sentidos</w:t>
            </w:r>
          </w:p>
          <w:p w14:paraId="41065AA1" w14:textId="77777777" w:rsidR="001E5F2A" w:rsidRPr="002D68BB" w:rsidRDefault="001E5F2A">
            <w:pPr>
              <w:widowControl w:val="0"/>
              <w:spacing w:line="240" w:lineRule="auto"/>
              <w:rPr>
                <w:sz w:val="20"/>
                <w:szCs w:val="20"/>
              </w:rPr>
            </w:pPr>
          </w:p>
          <w:p w14:paraId="2BCFB8FE" w14:textId="77777777" w:rsidR="001E5F2A" w:rsidRPr="002D68BB" w:rsidRDefault="00747094">
            <w:pPr>
              <w:widowControl w:val="0"/>
              <w:spacing w:line="240" w:lineRule="auto"/>
              <w:rPr>
                <w:sz w:val="20"/>
                <w:szCs w:val="20"/>
              </w:rPr>
            </w:pPr>
            <w:r w:rsidRPr="002D68BB">
              <w:rPr>
                <w:sz w:val="20"/>
                <w:szCs w:val="20"/>
              </w:rPr>
              <w:t>Vista</w:t>
            </w:r>
          </w:p>
          <w:p w14:paraId="5AF8AE54" w14:textId="77777777" w:rsidR="001E5F2A" w:rsidRPr="002D68BB" w:rsidRDefault="001E5F2A">
            <w:pPr>
              <w:widowControl w:val="0"/>
              <w:spacing w:line="240" w:lineRule="auto"/>
              <w:rPr>
                <w:sz w:val="20"/>
                <w:szCs w:val="20"/>
              </w:rPr>
            </w:pPr>
          </w:p>
          <w:p w14:paraId="1144C65A" w14:textId="77777777" w:rsidR="001E5F2A" w:rsidRPr="002D68BB" w:rsidRDefault="00747094">
            <w:pPr>
              <w:widowControl w:val="0"/>
              <w:spacing w:line="240" w:lineRule="auto"/>
              <w:rPr>
                <w:sz w:val="20"/>
                <w:szCs w:val="20"/>
              </w:rPr>
            </w:pPr>
            <w:r w:rsidRPr="002D68BB">
              <w:rPr>
                <w:sz w:val="20"/>
                <w:szCs w:val="20"/>
              </w:rPr>
              <w:t>Olfato</w:t>
            </w:r>
          </w:p>
          <w:p w14:paraId="167A2B83" w14:textId="77777777" w:rsidR="001E5F2A" w:rsidRPr="002D68BB" w:rsidRDefault="001E5F2A">
            <w:pPr>
              <w:widowControl w:val="0"/>
              <w:spacing w:line="240" w:lineRule="auto"/>
              <w:rPr>
                <w:sz w:val="20"/>
                <w:szCs w:val="20"/>
              </w:rPr>
            </w:pPr>
          </w:p>
          <w:p w14:paraId="67E3F8A2" w14:textId="77777777" w:rsidR="001E5F2A" w:rsidRPr="002D68BB" w:rsidRDefault="00747094">
            <w:pPr>
              <w:widowControl w:val="0"/>
              <w:spacing w:line="240" w:lineRule="auto"/>
              <w:rPr>
                <w:color w:val="999999"/>
                <w:sz w:val="20"/>
                <w:szCs w:val="20"/>
              </w:rPr>
            </w:pPr>
            <w:r w:rsidRPr="002D68BB">
              <w:rPr>
                <w:sz w:val="20"/>
                <w:szCs w:val="20"/>
              </w:rPr>
              <w:t>sabor</w:t>
            </w:r>
          </w:p>
        </w:tc>
      </w:tr>
      <w:tr w:rsidR="001E5F2A" w:rsidRPr="002D68BB" w14:paraId="1B368C1D" w14:textId="77777777">
        <w:tc>
          <w:tcPr>
            <w:tcW w:w="1032" w:type="dxa"/>
            <w:shd w:val="clear" w:color="auto" w:fill="auto"/>
            <w:tcMar>
              <w:top w:w="100" w:type="dxa"/>
              <w:left w:w="100" w:type="dxa"/>
              <w:bottom w:w="100" w:type="dxa"/>
              <w:right w:w="100" w:type="dxa"/>
            </w:tcMar>
          </w:tcPr>
          <w:p w14:paraId="6775F68D" w14:textId="77777777" w:rsidR="001E5F2A" w:rsidRPr="002D68BB" w:rsidRDefault="00747094">
            <w:pPr>
              <w:widowControl w:val="0"/>
              <w:spacing w:line="240" w:lineRule="auto"/>
              <w:rPr>
                <w:b/>
                <w:sz w:val="20"/>
                <w:szCs w:val="20"/>
              </w:rPr>
            </w:pPr>
            <w:r w:rsidRPr="002D68BB">
              <w:rPr>
                <w:b/>
                <w:sz w:val="20"/>
                <w:szCs w:val="20"/>
              </w:rPr>
              <w:lastRenderedPageBreak/>
              <w:t>4</w:t>
            </w:r>
          </w:p>
        </w:tc>
        <w:tc>
          <w:tcPr>
            <w:tcW w:w="4597" w:type="dxa"/>
            <w:shd w:val="clear" w:color="auto" w:fill="auto"/>
            <w:tcMar>
              <w:top w:w="100" w:type="dxa"/>
              <w:left w:w="100" w:type="dxa"/>
              <w:bottom w:w="100" w:type="dxa"/>
              <w:right w:w="100" w:type="dxa"/>
            </w:tcMar>
          </w:tcPr>
          <w:p w14:paraId="3380644D" w14:textId="77777777" w:rsidR="001E5F2A" w:rsidRPr="002D68BB" w:rsidRDefault="00747094">
            <w:pPr>
              <w:widowControl w:val="0"/>
              <w:spacing w:line="240" w:lineRule="auto"/>
              <w:rPr>
                <w:sz w:val="20"/>
                <w:szCs w:val="20"/>
              </w:rPr>
            </w:pPr>
            <w:r w:rsidRPr="002D68BB">
              <w:rPr>
                <w:b/>
                <w:sz w:val="20"/>
                <w:szCs w:val="20"/>
              </w:rPr>
              <w:t>Degustando</w:t>
            </w:r>
            <w:r w:rsidRPr="002D68BB">
              <w:rPr>
                <w:sz w:val="20"/>
                <w:szCs w:val="20"/>
              </w:rPr>
              <w:fldChar w:fldCharType="begin"/>
            </w:r>
            <w:r w:rsidRPr="002D68BB">
              <w:rPr>
                <w:sz w:val="20"/>
                <w:szCs w:val="20"/>
              </w:rPr>
              <w:instrText xml:space="preserve"> INCLUDEPICTURE  "https://media.istockphoto.com/photos/cup-taster-girl-tasting-degustation-coffee-quality-test-coffee-picture-id1307406406?k=20&amp;m=1307406406&amp;s=612x612&amp;w=0&amp;h=_3AOSxVH6dSKj7Uh33Rvn3sdl0kfSA8K2BYCrl0hLNE="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"https://media.istockphoto.com/photos/cup-taster-girl-tasting-degustation-coffee-quality-test-coffee-picture-id1307406406?k=20&amp;m=1307406406&amp;s=612x612&amp;w=0&amp;h=_3AOSxVH6dSKj7Uh33Rvn3sdl0kfSA8K2BYCrl0hLNE="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"https://media.istockphoto.com/photos/cup-taster-girl-tasting-degustation-coffee-quality-test-coffee-picture-id1307406406?k=20&amp;m=1307406406&amp;s=612x612&amp;w=0&amp;h=_3AOSxVH6dSKj7Uh33Rvn3sdl0kfSA8K2BYCrl0hLNE="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"https://media.istockphoto.com/photos/cup-taster-girl-tasting-degustation-coffee-quality-test-coffee-picture-id1307406406?k=20&amp;m=1307406406&amp;s=612x612&amp;w=0&amp;h=_3AOSxVH6dSKj7Uh33Rvn3sdl0kfSA8K2BYCrl0hLNE="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"https://media.istockphoto.com/photos/cup-taster-girl-tasting-degustation-coffee-quality-test-coffee-picture-id1307406406?k=20&amp;m=1307406406&amp;s=612x612&amp;w=0&amp;h=_3AOSxVH6dSKj7Uh33Rvn3sdl0kfSA8K2BYCrl0hLNE=" \* MERGEFORMATINET </w:instrText>
            </w:r>
            <w:r w:rsidR="00D53537">
              <w:rPr>
                <w:sz w:val="20"/>
                <w:szCs w:val="20"/>
              </w:rPr>
              <w:fldChar w:fldCharType="separate"/>
            </w:r>
            <w:r w:rsidR="00B320BE">
              <w:rPr>
                <w:noProof/>
                <w:sz w:val="20"/>
                <w:szCs w:val="20"/>
              </w:rPr>
              <w:pict w14:anchorId="23307851">
                <v:shape id="_x0000_i1049" type="#_x0000_t75" alt="taza taster chica degustación degustación calidad de café test. taza de café - probar alimentos fotografías e imágenes de stock" style="width:211.4pt;height:140.95pt;mso-width-percent:0;mso-height-percent:0;mso-width-percent:0;mso-height-percent:0">
                  <v:imagedata r:id="rId94" r:href="rId95"/>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5F94B915" w14:textId="77777777" w:rsidR="001E5F2A" w:rsidRPr="002D68BB" w:rsidRDefault="00747094">
            <w:pPr>
              <w:widowControl w:val="0"/>
              <w:spacing w:line="240" w:lineRule="auto"/>
              <w:rPr>
                <w:sz w:val="20"/>
                <w:szCs w:val="20"/>
              </w:rPr>
            </w:pPr>
            <w:r w:rsidRPr="002D68BB">
              <w:rPr>
                <w:sz w:val="20"/>
                <w:szCs w:val="20"/>
              </w:rPr>
              <w:t>Imagen de personas degustando alimentos</w:t>
            </w:r>
          </w:p>
          <w:p w14:paraId="678D5609" w14:textId="77777777" w:rsidR="001E5F2A" w:rsidRPr="002D68BB" w:rsidRDefault="001E5F2A">
            <w:pPr>
              <w:widowControl w:val="0"/>
              <w:spacing w:line="240" w:lineRule="auto"/>
              <w:rPr>
                <w:sz w:val="20"/>
                <w:szCs w:val="20"/>
              </w:rPr>
            </w:pPr>
          </w:p>
          <w:p w14:paraId="342A7754"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632202_CF1_i033</w:t>
            </w:r>
            <w:proofErr w:type="spellEnd"/>
          </w:p>
          <w:p w14:paraId="5C30A61C" w14:textId="77777777" w:rsidR="001E5F2A" w:rsidRPr="002D68BB" w:rsidRDefault="00D53537">
            <w:pPr>
              <w:widowControl w:val="0"/>
              <w:rPr>
                <w:color w:val="999999"/>
                <w:sz w:val="20"/>
                <w:szCs w:val="20"/>
              </w:rPr>
            </w:pPr>
            <w:hyperlink r:id="rId96">
              <w:r w:rsidR="00747094" w:rsidRPr="002D68BB">
                <w:rPr>
                  <w:color w:val="0000FF"/>
                  <w:sz w:val="20"/>
                  <w:szCs w:val="20"/>
                  <w:u w:val="single"/>
                </w:rPr>
                <w:t>https://media.istockphoto.com/photos/cup-taster-girl-tasting-degustation-coffee-quality-test-coffee-picture-id1307406406?k=20&amp;m=1307406406&amp;s=612x612&amp;w=0&amp;h=_3AOSxVH6dSKj7Uh33Rvn3sdl0kfSA8K2BYCrl0hLNE</w:t>
              </w:r>
            </w:hyperlink>
            <w:r w:rsidR="00747094" w:rsidRPr="002D68BB">
              <w:rPr>
                <w:color w:val="999999"/>
                <w:sz w:val="20"/>
                <w:szCs w:val="20"/>
              </w:rPr>
              <w:t xml:space="preserve">= </w:t>
            </w:r>
          </w:p>
        </w:tc>
        <w:tc>
          <w:tcPr>
            <w:tcW w:w="2266" w:type="dxa"/>
            <w:shd w:val="clear" w:color="auto" w:fill="auto"/>
            <w:tcMar>
              <w:top w:w="100" w:type="dxa"/>
              <w:left w:w="100" w:type="dxa"/>
              <w:bottom w:w="100" w:type="dxa"/>
              <w:right w:w="100" w:type="dxa"/>
            </w:tcMar>
          </w:tcPr>
          <w:p w14:paraId="51615CC8" w14:textId="77777777" w:rsidR="001E5F2A" w:rsidRPr="002D68BB" w:rsidRDefault="001E5F2A">
            <w:pPr>
              <w:widowControl w:val="0"/>
              <w:spacing w:line="240" w:lineRule="auto"/>
              <w:rPr>
                <w:color w:val="999999"/>
                <w:sz w:val="20"/>
                <w:szCs w:val="20"/>
              </w:rPr>
            </w:pPr>
          </w:p>
        </w:tc>
        <w:tc>
          <w:tcPr>
            <w:tcW w:w="4109" w:type="dxa"/>
            <w:shd w:val="clear" w:color="auto" w:fill="auto"/>
            <w:tcMar>
              <w:top w:w="100" w:type="dxa"/>
              <w:left w:w="100" w:type="dxa"/>
              <w:bottom w:w="100" w:type="dxa"/>
              <w:right w:w="100" w:type="dxa"/>
            </w:tcMar>
          </w:tcPr>
          <w:p w14:paraId="1F3151FB" w14:textId="77777777" w:rsidR="001E5F2A" w:rsidRPr="002D68BB" w:rsidRDefault="00747094">
            <w:pPr>
              <w:jc w:val="both"/>
              <w:rPr>
                <w:sz w:val="20"/>
                <w:szCs w:val="20"/>
              </w:rPr>
            </w:pPr>
            <w:r w:rsidRPr="002D68BB">
              <w:rPr>
                <w:sz w:val="20"/>
                <w:szCs w:val="20"/>
              </w:rPr>
              <w:t>Por lo anterior, se puede definir a las propiedades organolépticas como las cualidades que poseen todos los alimentos naturales o preparados, y a partir de ellas lograr diferenciarlos unos de otros, a través de los sentidos del gusto, la vista y el olfato. Realmente son los sentidos los que dan la aceptabilidad de un alimento a través de los cuatro parámetros básicos. (Vélez Ruiz, 2018)</w:t>
            </w:r>
          </w:p>
          <w:p w14:paraId="4222BE2F" w14:textId="77777777" w:rsidR="001E5F2A" w:rsidRPr="002D68BB" w:rsidRDefault="001E5F2A">
            <w:pPr>
              <w:jc w:val="both"/>
              <w:rPr>
                <w:sz w:val="20"/>
                <w:szCs w:val="20"/>
              </w:rPr>
            </w:pPr>
          </w:p>
          <w:p w14:paraId="49E6ED29" w14:textId="77777777" w:rsidR="001E5F2A" w:rsidRPr="002D68BB" w:rsidRDefault="00747094">
            <w:pPr>
              <w:ind w:left="360"/>
              <w:jc w:val="both"/>
              <w:rPr>
                <w:sz w:val="20"/>
                <w:szCs w:val="20"/>
              </w:rPr>
            </w:pPr>
            <w:r w:rsidRPr="002D68BB">
              <w:rPr>
                <w:b/>
                <w:sz w:val="20"/>
                <w:szCs w:val="20"/>
              </w:rPr>
              <w:t>Sabor del alimento:</w:t>
            </w:r>
            <w:r w:rsidRPr="002D68BB">
              <w:rPr>
                <w:sz w:val="20"/>
                <w:szCs w:val="20"/>
              </w:rPr>
              <w:t xml:space="preserve"> La lengua a partir</w:t>
            </w:r>
          </w:p>
          <w:p w14:paraId="3B2520CD" w14:textId="77777777" w:rsidR="001E5F2A" w:rsidRPr="002D68BB" w:rsidRDefault="00747094">
            <w:pPr>
              <w:ind w:left="360"/>
              <w:jc w:val="both"/>
              <w:rPr>
                <w:sz w:val="20"/>
                <w:szCs w:val="20"/>
              </w:rPr>
            </w:pPr>
            <w:r w:rsidRPr="002D68BB">
              <w:rPr>
                <w:sz w:val="20"/>
                <w:szCs w:val="20"/>
              </w:rPr>
              <w:t>de sus papilas gustativas identifican</w:t>
            </w:r>
          </w:p>
          <w:p w14:paraId="1A682953" w14:textId="77777777" w:rsidR="001E5F2A" w:rsidRPr="002D68BB" w:rsidRDefault="00747094">
            <w:pPr>
              <w:ind w:left="360"/>
              <w:jc w:val="both"/>
              <w:rPr>
                <w:sz w:val="20"/>
                <w:szCs w:val="20"/>
              </w:rPr>
            </w:pPr>
            <w:r w:rsidRPr="002D68BB">
              <w:rPr>
                <w:sz w:val="20"/>
                <w:szCs w:val="20"/>
              </w:rPr>
              <w:t>variados tipos de sabores: salado,</w:t>
            </w:r>
          </w:p>
          <w:p w14:paraId="29060841" w14:textId="77777777" w:rsidR="001E5F2A" w:rsidRPr="002D68BB" w:rsidRDefault="00747094">
            <w:pPr>
              <w:ind w:left="360"/>
              <w:jc w:val="both"/>
              <w:rPr>
                <w:sz w:val="20"/>
                <w:szCs w:val="20"/>
              </w:rPr>
            </w:pPr>
            <w:r w:rsidRPr="002D68BB">
              <w:rPr>
                <w:sz w:val="20"/>
                <w:szCs w:val="20"/>
              </w:rPr>
              <w:t>dulce, amargo, ácido, sabroso, feo,</w:t>
            </w:r>
          </w:p>
          <w:p w14:paraId="67777ACE" w14:textId="77777777" w:rsidR="001E5F2A" w:rsidRPr="002D68BB" w:rsidRDefault="00747094">
            <w:pPr>
              <w:ind w:left="360"/>
              <w:jc w:val="both"/>
              <w:rPr>
                <w:sz w:val="20"/>
                <w:szCs w:val="20"/>
              </w:rPr>
            </w:pPr>
            <w:r w:rsidRPr="002D68BB">
              <w:rPr>
                <w:sz w:val="20"/>
                <w:szCs w:val="20"/>
              </w:rPr>
              <w:t>rancio ente otros, que son posiciones</w:t>
            </w:r>
          </w:p>
          <w:p w14:paraId="6DAF1ED4" w14:textId="77777777" w:rsidR="001E5F2A" w:rsidRPr="002D68BB" w:rsidRDefault="00747094">
            <w:pPr>
              <w:ind w:left="360"/>
              <w:jc w:val="both"/>
              <w:rPr>
                <w:sz w:val="20"/>
                <w:szCs w:val="20"/>
              </w:rPr>
            </w:pPr>
            <w:r w:rsidRPr="002D68BB">
              <w:rPr>
                <w:sz w:val="20"/>
                <w:szCs w:val="20"/>
              </w:rPr>
              <w:t>relativas de las primeras.</w:t>
            </w:r>
          </w:p>
          <w:p w14:paraId="723E9DBA" w14:textId="77777777" w:rsidR="001E5F2A" w:rsidRPr="002D68BB" w:rsidRDefault="00747094">
            <w:pPr>
              <w:ind w:left="360"/>
              <w:jc w:val="both"/>
              <w:rPr>
                <w:sz w:val="20"/>
                <w:szCs w:val="20"/>
              </w:rPr>
            </w:pPr>
            <w:r w:rsidRPr="002D68BB">
              <w:rPr>
                <w:sz w:val="20"/>
                <w:szCs w:val="20"/>
              </w:rPr>
              <w:t xml:space="preserve"> </w:t>
            </w:r>
          </w:p>
          <w:p w14:paraId="6735EC5E" w14:textId="77777777" w:rsidR="001E5F2A" w:rsidRPr="002D68BB" w:rsidRDefault="00747094">
            <w:pPr>
              <w:jc w:val="both"/>
              <w:rPr>
                <w:sz w:val="20"/>
                <w:szCs w:val="20"/>
              </w:rPr>
            </w:pPr>
            <w:r w:rsidRPr="002D68BB">
              <w:rPr>
                <w:b/>
                <w:sz w:val="20"/>
                <w:szCs w:val="20"/>
              </w:rPr>
              <w:t>Color del alimento:</w:t>
            </w:r>
            <w:r w:rsidRPr="002D68BB">
              <w:rPr>
                <w:sz w:val="20"/>
                <w:szCs w:val="20"/>
              </w:rPr>
              <w:t xml:space="preserve"> Esta característica es un indicador de los cambios químicos que se producen en los alimentos tras la cocción, cambio térmico, por ejemplo: la carne se oscurece al cocinarla.</w:t>
            </w:r>
          </w:p>
          <w:p w14:paraId="1AB9BF79" w14:textId="77777777" w:rsidR="001E5F2A" w:rsidRPr="002D68BB" w:rsidRDefault="00747094">
            <w:pPr>
              <w:jc w:val="both"/>
              <w:rPr>
                <w:sz w:val="20"/>
                <w:szCs w:val="20"/>
              </w:rPr>
            </w:pPr>
            <w:r w:rsidRPr="002D68BB">
              <w:rPr>
                <w:sz w:val="20"/>
                <w:szCs w:val="20"/>
              </w:rPr>
              <w:t xml:space="preserve"> </w:t>
            </w:r>
          </w:p>
          <w:p w14:paraId="62F338F5" w14:textId="77777777" w:rsidR="001E5F2A" w:rsidRPr="002D68BB" w:rsidRDefault="00747094">
            <w:pPr>
              <w:jc w:val="both"/>
              <w:rPr>
                <w:sz w:val="20"/>
                <w:szCs w:val="20"/>
              </w:rPr>
            </w:pPr>
            <w:r w:rsidRPr="002D68BB">
              <w:rPr>
                <w:b/>
                <w:sz w:val="20"/>
                <w:szCs w:val="20"/>
              </w:rPr>
              <w:t>Textura del alimento:</w:t>
            </w:r>
            <w:r w:rsidRPr="002D68BB">
              <w:rPr>
                <w:sz w:val="20"/>
                <w:szCs w:val="20"/>
              </w:rPr>
              <w:t xml:space="preserve"> Es una de las características más distintivas en los </w:t>
            </w:r>
            <w:r w:rsidRPr="002D68BB">
              <w:rPr>
                <w:sz w:val="20"/>
                <w:szCs w:val="20"/>
              </w:rPr>
              <w:lastRenderedPageBreak/>
              <w:t xml:space="preserve">alimentos y clave en las preferencias de los consumidores. Por ejemplo, en la fabricación de helado se busca evitar que se formen cristales de agua, los cuales no representan riesgos de salubridad para los consumidores, si pueden ser un motivo de rechazo y preferencia de los mismos, pues a las personas les gusta la </w:t>
            </w:r>
            <w:proofErr w:type="spellStart"/>
            <w:r w:rsidRPr="002D68BB">
              <w:rPr>
                <w:sz w:val="20"/>
                <w:szCs w:val="20"/>
              </w:rPr>
              <w:t>cremosidad</w:t>
            </w:r>
            <w:proofErr w:type="spellEnd"/>
            <w:r w:rsidRPr="002D68BB">
              <w:rPr>
                <w:sz w:val="20"/>
                <w:szCs w:val="20"/>
              </w:rPr>
              <w:t>.</w:t>
            </w:r>
          </w:p>
          <w:p w14:paraId="27DCEB18" w14:textId="77777777" w:rsidR="001E5F2A" w:rsidRPr="002D68BB" w:rsidRDefault="001E5F2A">
            <w:pPr>
              <w:widowControl w:val="0"/>
              <w:spacing w:line="240" w:lineRule="auto"/>
              <w:rPr>
                <w:color w:val="999999"/>
                <w:sz w:val="20"/>
                <w:szCs w:val="20"/>
              </w:rPr>
            </w:pPr>
          </w:p>
        </w:tc>
        <w:tc>
          <w:tcPr>
            <w:tcW w:w="1628" w:type="dxa"/>
            <w:shd w:val="clear" w:color="auto" w:fill="auto"/>
            <w:tcMar>
              <w:top w:w="100" w:type="dxa"/>
              <w:left w:w="100" w:type="dxa"/>
              <w:bottom w:w="100" w:type="dxa"/>
              <w:right w:w="100" w:type="dxa"/>
            </w:tcMar>
          </w:tcPr>
          <w:p w14:paraId="6133B442" w14:textId="77777777" w:rsidR="001E5F2A" w:rsidRPr="002D68BB" w:rsidRDefault="00747094">
            <w:pPr>
              <w:widowControl w:val="0"/>
              <w:spacing w:line="240" w:lineRule="auto"/>
              <w:rPr>
                <w:sz w:val="20"/>
                <w:szCs w:val="20"/>
              </w:rPr>
            </w:pPr>
            <w:r w:rsidRPr="002D68BB">
              <w:rPr>
                <w:sz w:val="20"/>
                <w:szCs w:val="20"/>
              </w:rPr>
              <w:lastRenderedPageBreak/>
              <w:t>Propiedades Organolépticas:</w:t>
            </w:r>
          </w:p>
          <w:p w14:paraId="17973F31" w14:textId="77777777" w:rsidR="001E5F2A" w:rsidRPr="002D68BB" w:rsidRDefault="001E5F2A">
            <w:pPr>
              <w:widowControl w:val="0"/>
              <w:spacing w:line="240" w:lineRule="auto"/>
              <w:rPr>
                <w:sz w:val="20"/>
                <w:szCs w:val="20"/>
              </w:rPr>
            </w:pPr>
          </w:p>
          <w:p w14:paraId="205FEDE7" w14:textId="77777777" w:rsidR="001E5F2A" w:rsidRPr="002D68BB" w:rsidRDefault="00747094">
            <w:pPr>
              <w:widowControl w:val="0"/>
              <w:spacing w:line="240" w:lineRule="auto"/>
              <w:rPr>
                <w:sz w:val="20"/>
                <w:szCs w:val="20"/>
              </w:rPr>
            </w:pPr>
            <w:r w:rsidRPr="002D68BB">
              <w:rPr>
                <w:sz w:val="20"/>
                <w:szCs w:val="20"/>
              </w:rPr>
              <w:t>Son las cualidades que poseen los alimentos y que se pueden diferenciar a través de los sentidos</w:t>
            </w:r>
          </w:p>
        </w:tc>
      </w:tr>
      <w:tr w:rsidR="001E5F2A" w:rsidRPr="002D68BB" w14:paraId="5A6A6234" w14:textId="77777777">
        <w:trPr>
          <w:trHeight w:val="420"/>
        </w:trPr>
        <w:tc>
          <w:tcPr>
            <w:tcW w:w="1032" w:type="dxa"/>
            <w:shd w:val="clear" w:color="auto" w:fill="auto"/>
            <w:tcMar>
              <w:top w:w="100" w:type="dxa"/>
              <w:left w:w="100" w:type="dxa"/>
              <w:bottom w:w="100" w:type="dxa"/>
              <w:right w:w="100" w:type="dxa"/>
            </w:tcMar>
          </w:tcPr>
          <w:p w14:paraId="16A9FC2B" w14:textId="77777777" w:rsidR="001E5F2A" w:rsidRPr="002D68BB" w:rsidRDefault="00747094">
            <w:pPr>
              <w:widowControl w:val="0"/>
              <w:spacing w:line="240" w:lineRule="auto"/>
              <w:rPr>
                <w:b/>
                <w:sz w:val="20"/>
                <w:szCs w:val="20"/>
              </w:rPr>
            </w:pPr>
            <w:r w:rsidRPr="002D68BB">
              <w:rPr>
                <w:b/>
                <w:sz w:val="20"/>
                <w:szCs w:val="20"/>
              </w:rPr>
              <w:t>Nombre del archivo</w:t>
            </w:r>
          </w:p>
        </w:tc>
        <w:tc>
          <w:tcPr>
            <w:tcW w:w="10972" w:type="dxa"/>
            <w:gridSpan w:val="3"/>
            <w:shd w:val="clear" w:color="auto" w:fill="auto"/>
            <w:tcMar>
              <w:top w:w="100" w:type="dxa"/>
              <w:left w:w="100" w:type="dxa"/>
              <w:bottom w:w="100" w:type="dxa"/>
              <w:right w:w="100" w:type="dxa"/>
            </w:tcMar>
          </w:tcPr>
          <w:p w14:paraId="123BC9FA" w14:textId="77777777" w:rsidR="001E5F2A" w:rsidRPr="002D68BB" w:rsidRDefault="00747094">
            <w:pPr>
              <w:widowControl w:val="0"/>
              <w:spacing w:line="240" w:lineRule="auto"/>
              <w:rPr>
                <w:b/>
                <w:sz w:val="20"/>
                <w:szCs w:val="20"/>
              </w:rPr>
            </w:pPr>
            <w:r w:rsidRPr="002D68BB">
              <w:rPr>
                <w:b/>
                <w:sz w:val="20"/>
                <w:szCs w:val="20"/>
              </w:rPr>
              <w:t>632202_CF01_v4.mp3</w:t>
            </w:r>
          </w:p>
        </w:tc>
        <w:tc>
          <w:tcPr>
            <w:tcW w:w="1628" w:type="dxa"/>
            <w:shd w:val="clear" w:color="auto" w:fill="auto"/>
            <w:tcMar>
              <w:top w:w="100" w:type="dxa"/>
              <w:left w:w="100" w:type="dxa"/>
              <w:bottom w:w="100" w:type="dxa"/>
              <w:right w:w="100" w:type="dxa"/>
            </w:tcMar>
          </w:tcPr>
          <w:p w14:paraId="1AC032D2" w14:textId="77777777" w:rsidR="001E5F2A" w:rsidRPr="002D68BB" w:rsidRDefault="001E5F2A">
            <w:pPr>
              <w:widowControl w:val="0"/>
              <w:spacing w:line="240" w:lineRule="auto"/>
              <w:rPr>
                <w:color w:val="999999"/>
                <w:sz w:val="20"/>
                <w:szCs w:val="20"/>
              </w:rPr>
            </w:pPr>
          </w:p>
        </w:tc>
      </w:tr>
    </w:tbl>
    <w:p w14:paraId="3E463C68" w14:textId="77777777" w:rsidR="001E5F2A" w:rsidRPr="002D68BB" w:rsidRDefault="001E5F2A">
      <w:pPr>
        <w:rPr>
          <w:b/>
          <w:sz w:val="20"/>
          <w:szCs w:val="20"/>
        </w:rPr>
      </w:pPr>
    </w:p>
    <w:p w14:paraId="2788419E" w14:textId="77777777" w:rsidR="001E5F2A" w:rsidRPr="002D68BB" w:rsidRDefault="001E5F2A">
      <w:pPr>
        <w:rPr>
          <w:b/>
          <w:sz w:val="20"/>
          <w:szCs w:val="20"/>
        </w:rPr>
      </w:pPr>
    </w:p>
    <w:p w14:paraId="314A0A17" w14:textId="77777777" w:rsidR="001E5F2A" w:rsidRPr="002D68BB" w:rsidRDefault="001E5F2A">
      <w:pPr>
        <w:rPr>
          <w:b/>
          <w:sz w:val="20"/>
          <w:szCs w:val="20"/>
        </w:rPr>
      </w:pPr>
    </w:p>
    <w:tbl>
      <w:tblPr>
        <w:tblStyle w:val="afffffffff8"/>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742D4206" w14:textId="77777777">
        <w:trPr>
          <w:trHeight w:val="580"/>
        </w:trPr>
        <w:tc>
          <w:tcPr>
            <w:tcW w:w="1456" w:type="dxa"/>
            <w:shd w:val="clear" w:color="auto" w:fill="C9DAF8"/>
            <w:tcMar>
              <w:top w:w="100" w:type="dxa"/>
              <w:left w:w="100" w:type="dxa"/>
              <w:bottom w:w="100" w:type="dxa"/>
              <w:right w:w="100" w:type="dxa"/>
            </w:tcMar>
          </w:tcPr>
          <w:p w14:paraId="0071D6F9"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2A50ADEE"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2033E63D" w14:textId="77777777">
        <w:trPr>
          <w:trHeight w:val="420"/>
        </w:trPr>
        <w:tc>
          <w:tcPr>
            <w:tcW w:w="13631" w:type="dxa"/>
            <w:gridSpan w:val="2"/>
            <w:shd w:val="clear" w:color="auto" w:fill="auto"/>
            <w:tcMar>
              <w:top w:w="100" w:type="dxa"/>
              <w:left w:w="100" w:type="dxa"/>
              <w:bottom w:w="100" w:type="dxa"/>
              <w:right w:w="100" w:type="dxa"/>
            </w:tcMar>
          </w:tcPr>
          <w:p w14:paraId="074ADF39" w14:textId="3ACE14CC" w:rsidR="001E5F2A" w:rsidRPr="002D68BB" w:rsidRDefault="00747094">
            <w:pPr>
              <w:spacing w:after="120"/>
              <w:jc w:val="both"/>
              <w:rPr>
                <w:b/>
                <w:sz w:val="20"/>
                <w:szCs w:val="20"/>
              </w:rPr>
            </w:pPr>
            <w:r w:rsidRPr="002D68BB">
              <w:rPr>
                <w:b/>
                <w:sz w:val="20"/>
                <w:szCs w:val="20"/>
              </w:rPr>
              <w:t>Propiedades organolépticas de los alimentos</w:t>
            </w:r>
          </w:p>
          <w:p w14:paraId="5E625350" w14:textId="38E336F1" w:rsidR="001E5F2A" w:rsidRPr="002D68BB" w:rsidRDefault="00747094">
            <w:pPr>
              <w:spacing w:after="120"/>
              <w:jc w:val="both"/>
              <w:rPr>
                <w:b/>
                <w:color w:val="FF0000"/>
                <w:sz w:val="20"/>
                <w:szCs w:val="20"/>
              </w:rPr>
            </w:pPr>
            <w:r w:rsidRPr="002D68BB">
              <w:rPr>
                <w:color w:val="FF0000"/>
                <w:sz w:val="20"/>
                <w:szCs w:val="20"/>
              </w:rPr>
              <w:t>Para efectos de ampliar estos aspectos propios de las características organolépticas de los alimentos</w:t>
            </w:r>
            <w:r w:rsidR="002D68BB" w:rsidRPr="002D68BB">
              <w:rPr>
                <w:color w:val="FF0000"/>
                <w:sz w:val="20"/>
                <w:szCs w:val="20"/>
              </w:rPr>
              <w:t>,</w:t>
            </w:r>
            <w:r w:rsidRPr="002D68BB">
              <w:rPr>
                <w:color w:val="FF0000"/>
                <w:sz w:val="20"/>
                <w:szCs w:val="20"/>
              </w:rPr>
              <w:t xml:space="preserve"> como complemento a las pruebas físicas</w:t>
            </w:r>
            <w:r w:rsidR="002D68BB" w:rsidRPr="002D68BB">
              <w:rPr>
                <w:color w:val="FF0000"/>
                <w:sz w:val="20"/>
                <w:szCs w:val="20"/>
              </w:rPr>
              <w:t xml:space="preserve"> </w:t>
            </w:r>
            <w:r w:rsidRPr="002D68BB">
              <w:rPr>
                <w:color w:val="FF0000"/>
                <w:sz w:val="20"/>
                <w:szCs w:val="20"/>
              </w:rPr>
              <w:t xml:space="preserve">y como mecanismo de verificación de idoneidad de los alimentos, se sugiere revisar el </w:t>
            </w:r>
            <w:r w:rsidRPr="002D68BB">
              <w:rPr>
                <w:b/>
                <w:color w:val="FF0000"/>
                <w:sz w:val="20"/>
                <w:szCs w:val="20"/>
              </w:rPr>
              <w:t>Anexo- Propiedades organolépticas de los alimentos.</w:t>
            </w:r>
          </w:p>
          <w:p w14:paraId="7D231A72" w14:textId="77777777" w:rsidR="001E5F2A" w:rsidRPr="002D68BB" w:rsidRDefault="00747094">
            <w:pPr>
              <w:spacing w:after="120"/>
              <w:jc w:val="both"/>
              <w:rPr>
                <w:b/>
                <w:sz w:val="20"/>
                <w:szCs w:val="20"/>
              </w:rPr>
            </w:pPr>
            <w:r w:rsidRPr="002D68BB">
              <w:rPr>
                <w:b/>
                <w:sz w:val="20"/>
                <w:szCs w:val="20"/>
                <w:highlight w:val="yellow"/>
              </w:rPr>
              <w:t>Botón para descargar</w:t>
            </w:r>
          </w:p>
          <w:p w14:paraId="46BA8751" w14:textId="77777777" w:rsidR="001E5F2A" w:rsidRPr="002D68BB" w:rsidRDefault="001E5F2A">
            <w:pPr>
              <w:spacing w:after="120"/>
              <w:jc w:val="both"/>
              <w:rPr>
                <w:b/>
                <w:sz w:val="20"/>
                <w:szCs w:val="20"/>
              </w:rPr>
            </w:pPr>
          </w:p>
          <w:p w14:paraId="7CE60AA9" w14:textId="77777777" w:rsidR="001E5F2A" w:rsidRPr="002D68BB" w:rsidRDefault="001E5F2A">
            <w:pPr>
              <w:spacing w:after="120"/>
              <w:jc w:val="both"/>
              <w:rPr>
                <w:sz w:val="20"/>
                <w:szCs w:val="20"/>
              </w:rPr>
            </w:pPr>
          </w:p>
        </w:tc>
      </w:tr>
    </w:tbl>
    <w:p w14:paraId="02147AEB" w14:textId="77777777" w:rsidR="001E5F2A" w:rsidRPr="002D68BB" w:rsidRDefault="001E5F2A">
      <w:pPr>
        <w:rPr>
          <w:b/>
          <w:sz w:val="20"/>
          <w:szCs w:val="20"/>
        </w:rPr>
      </w:pPr>
    </w:p>
    <w:p w14:paraId="66BC4B28" w14:textId="77777777" w:rsidR="001E5F2A" w:rsidRPr="002D68BB" w:rsidRDefault="001E5F2A">
      <w:pPr>
        <w:rPr>
          <w:b/>
          <w:sz w:val="20"/>
          <w:szCs w:val="20"/>
        </w:rPr>
      </w:pPr>
    </w:p>
    <w:p w14:paraId="609C29CE" w14:textId="77777777" w:rsidR="001E5F2A" w:rsidRPr="002D68BB" w:rsidRDefault="00747094">
      <w:pPr>
        <w:spacing w:after="120"/>
        <w:jc w:val="both"/>
        <w:rPr>
          <w:b/>
          <w:sz w:val="20"/>
          <w:szCs w:val="20"/>
        </w:rPr>
      </w:pPr>
      <w:r w:rsidRPr="002D68BB">
        <w:rPr>
          <w:b/>
          <w:sz w:val="20"/>
          <w:szCs w:val="20"/>
        </w:rPr>
        <w:t>3. Portafolio de productos y categorías</w:t>
      </w:r>
    </w:p>
    <w:p w14:paraId="61FCA05F" w14:textId="5E8B7EB2" w:rsidR="001E5F2A" w:rsidRPr="00AC4F87" w:rsidRDefault="00747094">
      <w:pPr>
        <w:spacing w:after="120"/>
        <w:jc w:val="both"/>
        <w:rPr>
          <w:b/>
          <w:color w:val="FF0000"/>
          <w:sz w:val="20"/>
          <w:szCs w:val="20"/>
        </w:rPr>
      </w:pPr>
      <w:commentRangeStart w:id="14"/>
      <w:r w:rsidRPr="00AC4F87">
        <w:rPr>
          <w:color w:val="FF0000"/>
          <w:sz w:val="20"/>
          <w:szCs w:val="20"/>
        </w:rPr>
        <w:t>Para la comercialización de productos de todo tipo</w:t>
      </w:r>
      <w:r w:rsidR="00AC4F87" w:rsidRPr="00AC4F87">
        <w:rPr>
          <w:color w:val="FF0000"/>
          <w:sz w:val="20"/>
          <w:szCs w:val="20"/>
        </w:rPr>
        <w:t>,</w:t>
      </w:r>
      <w:r w:rsidRPr="00AC4F87">
        <w:rPr>
          <w:color w:val="FF0000"/>
          <w:sz w:val="20"/>
          <w:szCs w:val="20"/>
        </w:rPr>
        <w:t xml:space="preserve"> es necesario contar con un portafolio de productos que describa las cara</w:t>
      </w:r>
      <w:r w:rsidR="00AC4F87" w:rsidRPr="00AC4F87">
        <w:rPr>
          <w:color w:val="FF0000"/>
          <w:sz w:val="20"/>
          <w:szCs w:val="20"/>
        </w:rPr>
        <w:t>ct</w:t>
      </w:r>
      <w:r w:rsidRPr="00AC4F87">
        <w:rPr>
          <w:color w:val="FF0000"/>
          <w:sz w:val="20"/>
          <w:szCs w:val="20"/>
        </w:rPr>
        <w:t xml:space="preserve">erísticas y cualidades de cada uno de los productos que la organización vende. En este apartado se describe la funcionalidad y la ruta hacía el diseño de portafolio de productos. </w:t>
      </w:r>
      <w:commentRangeEnd w:id="14"/>
      <w:r w:rsidR="00AC4F87">
        <w:rPr>
          <w:rStyle w:val="CommentReference"/>
        </w:rPr>
        <w:commentReference w:id="14"/>
      </w:r>
    </w:p>
    <w:p w14:paraId="33A142DD" w14:textId="77777777" w:rsidR="001E5F2A" w:rsidRPr="002D68BB" w:rsidRDefault="001E5F2A">
      <w:pPr>
        <w:spacing w:after="120"/>
        <w:jc w:val="both"/>
        <w:rPr>
          <w:b/>
          <w:sz w:val="20"/>
          <w:szCs w:val="20"/>
        </w:rPr>
      </w:pPr>
    </w:p>
    <w:p w14:paraId="4C8EF6C5" w14:textId="77777777" w:rsidR="001E5F2A" w:rsidRPr="002D68BB" w:rsidRDefault="001E5F2A">
      <w:pPr>
        <w:rPr>
          <w:b/>
          <w:sz w:val="20"/>
          <w:szCs w:val="20"/>
        </w:rPr>
      </w:pPr>
    </w:p>
    <w:tbl>
      <w:tblPr>
        <w:tblStyle w:val="afffffffff9"/>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5EFC62CC" w14:textId="77777777">
        <w:trPr>
          <w:trHeight w:val="580"/>
        </w:trPr>
        <w:tc>
          <w:tcPr>
            <w:tcW w:w="1456" w:type="dxa"/>
            <w:shd w:val="clear" w:color="auto" w:fill="C9DAF8"/>
            <w:tcMar>
              <w:top w:w="100" w:type="dxa"/>
              <w:left w:w="100" w:type="dxa"/>
              <w:bottom w:w="100" w:type="dxa"/>
              <w:right w:w="100" w:type="dxa"/>
            </w:tcMar>
          </w:tcPr>
          <w:p w14:paraId="239DBF48"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75BFED38"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0DFE58DB" w14:textId="77777777">
        <w:trPr>
          <w:trHeight w:val="420"/>
        </w:trPr>
        <w:tc>
          <w:tcPr>
            <w:tcW w:w="13631" w:type="dxa"/>
            <w:gridSpan w:val="2"/>
            <w:shd w:val="clear" w:color="auto" w:fill="auto"/>
            <w:tcMar>
              <w:top w:w="100" w:type="dxa"/>
              <w:left w:w="100" w:type="dxa"/>
              <w:bottom w:w="100" w:type="dxa"/>
              <w:right w:w="100" w:type="dxa"/>
            </w:tcMar>
          </w:tcPr>
          <w:p w14:paraId="136703DA" w14:textId="19578184" w:rsidR="001E5F2A" w:rsidRPr="00FD4A45" w:rsidRDefault="00747094">
            <w:pPr>
              <w:spacing w:after="120"/>
              <w:jc w:val="both"/>
              <w:rPr>
                <w:color w:val="FF0000"/>
                <w:sz w:val="20"/>
                <w:szCs w:val="20"/>
              </w:rPr>
            </w:pPr>
            <w:r w:rsidRPr="00FD4A45">
              <w:rPr>
                <w:color w:val="FF0000"/>
                <w:sz w:val="20"/>
                <w:szCs w:val="20"/>
              </w:rPr>
              <w:t>Portafolio</w:t>
            </w:r>
            <w:r w:rsidR="00FD4A45" w:rsidRPr="00FD4A45">
              <w:rPr>
                <w:color w:val="FF0000"/>
                <w:sz w:val="20"/>
                <w:szCs w:val="20"/>
              </w:rPr>
              <w:t>,</w:t>
            </w:r>
            <w:r w:rsidRPr="00FD4A45">
              <w:rPr>
                <w:color w:val="FF0000"/>
                <w:sz w:val="20"/>
                <w:szCs w:val="20"/>
              </w:rPr>
              <w:t xml:space="preserve"> es un vocablo que viene del francés: </w:t>
            </w:r>
            <w:proofErr w:type="spellStart"/>
            <w:r w:rsidRPr="00FD4A45">
              <w:rPr>
                <w:i/>
                <w:color w:val="FF0000"/>
                <w:sz w:val="20"/>
                <w:szCs w:val="20"/>
              </w:rPr>
              <w:t>portefeuille</w:t>
            </w:r>
            <w:proofErr w:type="spellEnd"/>
            <w:r w:rsidRPr="00FD4A45">
              <w:rPr>
                <w:color w:val="FF0000"/>
                <w:sz w:val="20"/>
                <w:szCs w:val="20"/>
              </w:rPr>
              <w:t>, que representa una especie de maletín o cartera de mano que se usa para llevar documentos, libros y otros papeles, refiriéndose a un accesorio de utilización común por parte de trabajadores de oficina. Hoy por</w:t>
            </w:r>
            <w:r w:rsidR="00FD4A45" w:rsidRPr="00FD4A45">
              <w:rPr>
                <w:color w:val="FF0000"/>
                <w:sz w:val="20"/>
                <w:szCs w:val="20"/>
              </w:rPr>
              <w:t>,</w:t>
            </w:r>
            <w:r w:rsidRPr="00FD4A45">
              <w:rPr>
                <w:color w:val="FF0000"/>
                <w:sz w:val="20"/>
                <w:szCs w:val="20"/>
              </w:rPr>
              <w:t xml:space="preserve"> hoy este término refiere al grupo de productos que una empresa o marca ofrece a todo su mercado objetivo, los cuales ordena por grupos de líneas de productos, categorías, marcas y, por último, el conjunto de productos propiamente que vende.</w:t>
            </w:r>
          </w:p>
          <w:p w14:paraId="720B9091" w14:textId="77777777" w:rsidR="001E5F2A" w:rsidRPr="002D68BB" w:rsidRDefault="00747094">
            <w:pPr>
              <w:spacing w:after="120"/>
              <w:jc w:val="both"/>
              <w:rPr>
                <w:b/>
                <w:sz w:val="20"/>
                <w:szCs w:val="20"/>
              </w:rPr>
            </w:pPr>
            <w:r w:rsidRPr="00CB0846">
              <w:rPr>
                <w:b/>
                <w:sz w:val="20"/>
                <w:szCs w:val="20"/>
                <w:highlight w:val="yellow"/>
              </w:rPr>
              <w:t>Portafolio de productos</w:t>
            </w:r>
          </w:p>
          <w:p w14:paraId="40B60ABB" w14:textId="77777777" w:rsidR="001E5F2A" w:rsidRPr="002D68BB" w:rsidRDefault="00747094">
            <w:pPr>
              <w:spacing w:after="120"/>
              <w:jc w:val="both"/>
              <w:rPr>
                <w:sz w:val="20"/>
                <w:szCs w:val="20"/>
              </w:rPr>
            </w:pPr>
            <w:r w:rsidRPr="002D68BB">
              <w:rPr>
                <w:sz w:val="20"/>
                <w:szCs w:val="20"/>
              </w:rPr>
              <w:fldChar w:fldCharType="begin"/>
            </w:r>
            <w:r w:rsidRPr="002D68BB">
              <w:rPr>
                <w:sz w:val="20"/>
                <w:szCs w:val="20"/>
              </w:rPr>
              <w:instrText xml:space="preserve"> INCLUDEPICTURE  "https://media.istockphoto.com/photos/female-customer-buying-food-on-digital-tablet-at-cashier-counter-picture-id1304752349?k=20&amp;m=1304752349&amp;s=612x612&amp;w=0&amp;h=xFKkaigrPtBPEoqtyAWgQfUNht0XWuKP6AEAEDwU4U0="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"https://media.istockphoto.com/photos/female-customer-buying-food-on-digital-tablet-at-cashier-counter-picture-id1304752349?k=20&amp;m=1304752349&amp;s=612x612&amp;w=0&amp;h=xFKkaigrPtBPEoqtyAWgQfUNht0XWuKP6AEAEDwU4U0="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"https://media.istockphoto.com/photos/female-customer-buying-food-on-digital-tablet-at-cashier-counter-picture-id1304752349?k=20&amp;m=1304752349&amp;s=612x612&amp;w=0&amp;h=xFKkaigrPtBPEoqtyAWgQfUNht0XWuKP6AEAEDwU4U0="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"https://media.istockphoto.com/photos/female-customer-buying-food-on-digital-tablet-at-cashier-counter-picture-id1304752349?k=20&amp;m=1304752349&amp;s=612x612&amp;w=0&amp;h=xFKkaigrPtBPEoqtyAWgQfUNht0XWuKP6AEAEDwU4U0="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"https://media.istockphoto.com/photos/female-customer-buying-food-on-digital-tablet-at-cashier-counter-picture-id1304752349?k=20&amp;m=1304752349&amp;s=612x612&amp;w=0&amp;h=xFKkaigrPtBPEoqtyAWgQfUNht0XWuKP6AEAEDwU4U0=" \* MERGEFORMATINET </w:instrText>
            </w:r>
            <w:r w:rsidR="00D53537">
              <w:rPr>
                <w:sz w:val="20"/>
                <w:szCs w:val="20"/>
              </w:rPr>
              <w:fldChar w:fldCharType="separate"/>
            </w:r>
            <w:r w:rsidR="00B320BE">
              <w:rPr>
                <w:noProof/>
                <w:sz w:val="20"/>
                <w:szCs w:val="20"/>
              </w:rPr>
              <w:pict w14:anchorId="1B8781FE">
                <v:shape id="_x0000_i1048" type="#_x0000_t75" alt="cliente femenino comprando alimentos en tableta digital en cajero - catalogo alimentos fotografías e imágenes de stock" style="width:241.3pt;height:160.85pt;mso-width-percent:0;mso-height-percent:0;mso-width-percent:0;mso-height-percent:0">
                  <v:imagedata r:id="rId97" r:href="rId98"/>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22C66BBF" w14:textId="6DCD40C1" w:rsidR="001E5F2A" w:rsidRPr="002D68BB" w:rsidRDefault="00747094">
            <w:pPr>
              <w:spacing w:after="120"/>
              <w:jc w:val="both"/>
              <w:rPr>
                <w:sz w:val="20"/>
                <w:szCs w:val="20"/>
              </w:rPr>
            </w:pPr>
            <w:r w:rsidRPr="00CB0846">
              <w:rPr>
                <w:sz w:val="20"/>
                <w:szCs w:val="20"/>
                <w:highlight w:val="yellow"/>
              </w:rPr>
              <w:t xml:space="preserve">Personas observando de forma física o digital portafolios o listas de productos que se vean </w:t>
            </w:r>
            <w:r w:rsidR="00CB0846" w:rsidRPr="00CB0846">
              <w:rPr>
                <w:sz w:val="20"/>
                <w:szCs w:val="20"/>
                <w:highlight w:val="yellow"/>
              </w:rPr>
              <w:t>imágenes</w:t>
            </w:r>
            <w:r w:rsidRPr="00CB0846">
              <w:rPr>
                <w:sz w:val="20"/>
                <w:szCs w:val="20"/>
                <w:highlight w:val="yellow"/>
              </w:rPr>
              <w:t xml:space="preserve"> de qué son alimentos.</w:t>
            </w:r>
            <w:r w:rsidRPr="002D68BB">
              <w:rPr>
                <w:sz w:val="20"/>
                <w:szCs w:val="20"/>
              </w:rPr>
              <w:t xml:space="preserve"> </w:t>
            </w:r>
          </w:p>
          <w:p w14:paraId="312040A0"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632202_CF1_i034</w:t>
            </w:r>
            <w:proofErr w:type="spellEnd"/>
          </w:p>
          <w:p w14:paraId="3D5C037B" w14:textId="77777777" w:rsidR="001E5F2A" w:rsidRPr="002D68BB" w:rsidRDefault="00D53537">
            <w:pPr>
              <w:spacing w:after="120"/>
              <w:jc w:val="both"/>
              <w:rPr>
                <w:sz w:val="20"/>
                <w:szCs w:val="20"/>
              </w:rPr>
            </w:pPr>
            <w:hyperlink r:id="rId99">
              <w:r w:rsidR="00747094" w:rsidRPr="002D68BB">
                <w:rPr>
                  <w:color w:val="0000FF"/>
                  <w:sz w:val="20"/>
                  <w:szCs w:val="20"/>
                  <w:u w:val="single"/>
                </w:rPr>
                <w:t>https://media.istockphoto.com/photos/female-customer-buying-food-on-digital-tablet-at-cashier-counter-picture-id1304752349?k=20&amp;m=1304752349&amp;s=612x612&amp;w=0&amp;h=xFKkaigrPtBPEoqtyAWgQfUNht0XWuKP6AEAEDwU4U0</w:t>
              </w:r>
            </w:hyperlink>
            <w:r w:rsidR="00747094" w:rsidRPr="002D68BB">
              <w:rPr>
                <w:sz w:val="20"/>
                <w:szCs w:val="20"/>
              </w:rPr>
              <w:t xml:space="preserve">= </w:t>
            </w:r>
          </w:p>
        </w:tc>
      </w:tr>
    </w:tbl>
    <w:p w14:paraId="71A394DC" w14:textId="77777777" w:rsidR="001E5F2A" w:rsidRPr="002D68BB" w:rsidRDefault="001E5F2A">
      <w:pPr>
        <w:rPr>
          <w:b/>
          <w:sz w:val="20"/>
          <w:szCs w:val="20"/>
        </w:rPr>
      </w:pPr>
    </w:p>
    <w:p w14:paraId="2B92AAD1" w14:textId="77777777" w:rsidR="001E5F2A" w:rsidRPr="002D68BB" w:rsidRDefault="00747094">
      <w:pPr>
        <w:spacing w:after="120"/>
        <w:rPr>
          <w:b/>
          <w:sz w:val="20"/>
          <w:szCs w:val="20"/>
        </w:rPr>
      </w:pPr>
      <w:r w:rsidRPr="002D68BB">
        <w:rPr>
          <w:b/>
          <w:sz w:val="20"/>
          <w:szCs w:val="20"/>
        </w:rPr>
        <w:t>Componentes de la estructura de un portafolio</w:t>
      </w:r>
    </w:p>
    <w:tbl>
      <w:tblPr>
        <w:tblStyle w:val="afffffffffa"/>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12099"/>
      </w:tblGrid>
      <w:tr w:rsidR="001E5F2A" w:rsidRPr="002D68BB" w14:paraId="67878962" w14:textId="77777777">
        <w:trPr>
          <w:trHeight w:val="580"/>
        </w:trPr>
        <w:tc>
          <w:tcPr>
            <w:tcW w:w="1533" w:type="dxa"/>
            <w:shd w:val="clear" w:color="auto" w:fill="C9DAF8"/>
            <w:tcMar>
              <w:top w:w="100" w:type="dxa"/>
              <w:left w:w="100" w:type="dxa"/>
              <w:bottom w:w="100" w:type="dxa"/>
              <w:right w:w="100" w:type="dxa"/>
            </w:tcMar>
          </w:tcPr>
          <w:p w14:paraId="34AFE72C" w14:textId="77777777" w:rsidR="001E5F2A" w:rsidRPr="002D68BB" w:rsidRDefault="00747094">
            <w:pPr>
              <w:widowControl w:val="0"/>
              <w:spacing w:line="240" w:lineRule="auto"/>
              <w:jc w:val="center"/>
              <w:rPr>
                <w:b/>
                <w:sz w:val="20"/>
                <w:szCs w:val="20"/>
              </w:rPr>
            </w:pPr>
            <w:r w:rsidRPr="002D68BB">
              <w:rPr>
                <w:b/>
                <w:sz w:val="20"/>
                <w:szCs w:val="20"/>
              </w:rPr>
              <w:lastRenderedPageBreak/>
              <w:t>Tipo de recurso</w:t>
            </w:r>
          </w:p>
        </w:tc>
        <w:tc>
          <w:tcPr>
            <w:tcW w:w="12099" w:type="dxa"/>
            <w:shd w:val="clear" w:color="auto" w:fill="C9DAF8"/>
            <w:tcMar>
              <w:top w:w="100" w:type="dxa"/>
              <w:left w:w="100" w:type="dxa"/>
              <w:bottom w:w="100" w:type="dxa"/>
              <w:right w:w="100" w:type="dxa"/>
            </w:tcMar>
          </w:tcPr>
          <w:p w14:paraId="5B445541" w14:textId="77777777" w:rsidR="001E5F2A" w:rsidRPr="002D68BB" w:rsidRDefault="00747094">
            <w:pPr>
              <w:keepNext/>
              <w:keepLines/>
              <w:widowControl w:val="0"/>
              <w:pBdr>
                <w:top w:val="nil"/>
                <w:left w:val="nil"/>
                <w:bottom w:val="nil"/>
                <w:right w:val="nil"/>
                <w:between w:val="nil"/>
              </w:pBdr>
              <w:spacing w:after="60" w:line="240" w:lineRule="auto"/>
              <w:jc w:val="center"/>
              <w:rPr>
                <w:color w:val="000000"/>
                <w:sz w:val="20"/>
                <w:szCs w:val="20"/>
              </w:rPr>
            </w:pPr>
            <w:bookmarkStart w:id="15" w:name="_heading=h.3znysh7" w:colFirst="0" w:colLast="0"/>
            <w:bookmarkEnd w:id="15"/>
            <w:r w:rsidRPr="002D68BB">
              <w:rPr>
                <w:color w:val="000000"/>
                <w:sz w:val="20"/>
                <w:szCs w:val="20"/>
              </w:rPr>
              <w:t>Acordeón tipo 2</w:t>
            </w:r>
          </w:p>
        </w:tc>
      </w:tr>
      <w:tr w:rsidR="001E5F2A" w:rsidRPr="002D68BB" w14:paraId="52E803B1" w14:textId="77777777">
        <w:trPr>
          <w:trHeight w:val="420"/>
        </w:trPr>
        <w:tc>
          <w:tcPr>
            <w:tcW w:w="1533" w:type="dxa"/>
            <w:shd w:val="clear" w:color="auto" w:fill="auto"/>
            <w:tcMar>
              <w:top w:w="100" w:type="dxa"/>
              <w:left w:w="100" w:type="dxa"/>
              <w:bottom w:w="100" w:type="dxa"/>
              <w:right w:w="100" w:type="dxa"/>
            </w:tcMar>
          </w:tcPr>
          <w:p w14:paraId="55AE6E95" w14:textId="77777777" w:rsidR="001E5F2A" w:rsidRPr="002D68BB" w:rsidRDefault="00747094">
            <w:pPr>
              <w:widowControl w:val="0"/>
              <w:spacing w:line="240" w:lineRule="auto"/>
              <w:rPr>
                <w:b/>
                <w:sz w:val="20"/>
                <w:szCs w:val="20"/>
              </w:rPr>
            </w:pPr>
            <w:r w:rsidRPr="002D68BB">
              <w:rPr>
                <w:b/>
                <w:sz w:val="20"/>
                <w:szCs w:val="20"/>
              </w:rPr>
              <w:t>Introducción</w:t>
            </w:r>
          </w:p>
        </w:tc>
        <w:tc>
          <w:tcPr>
            <w:tcW w:w="12099" w:type="dxa"/>
            <w:shd w:val="clear" w:color="auto" w:fill="auto"/>
            <w:tcMar>
              <w:top w:w="100" w:type="dxa"/>
              <w:left w:w="100" w:type="dxa"/>
              <w:bottom w:w="100" w:type="dxa"/>
              <w:right w:w="100" w:type="dxa"/>
            </w:tcMar>
          </w:tcPr>
          <w:p w14:paraId="1FD53F3E" w14:textId="0DB7CBDE" w:rsidR="001E5F2A" w:rsidRPr="002D68BB" w:rsidRDefault="00747094">
            <w:pPr>
              <w:spacing w:after="120"/>
              <w:jc w:val="both"/>
              <w:rPr>
                <w:sz w:val="20"/>
                <w:szCs w:val="20"/>
              </w:rPr>
            </w:pPr>
            <w:r w:rsidRPr="00E42154">
              <w:rPr>
                <w:color w:val="FF0000"/>
                <w:sz w:val="20"/>
                <w:szCs w:val="20"/>
              </w:rPr>
              <w:t>La estructura de un portafolio comercial de productos contempla cuatro aspectos que definen los niveles de agrupación</w:t>
            </w:r>
            <w:r w:rsidR="00E42154" w:rsidRPr="00E42154">
              <w:rPr>
                <w:color w:val="FF0000"/>
                <w:sz w:val="20"/>
                <w:szCs w:val="20"/>
              </w:rPr>
              <w:t>:</w:t>
            </w:r>
          </w:p>
        </w:tc>
      </w:tr>
      <w:tr w:rsidR="001E5F2A" w:rsidRPr="002D68BB" w14:paraId="4C78BE50" w14:textId="77777777">
        <w:trPr>
          <w:trHeight w:val="420"/>
        </w:trPr>
        <w:tc>
          <w:tcPr>
            <w:tcW w:w="13632" w:type="dxa"/>
            <w:gridSpan w:val="2"/>
            <w:shd w:val="clear" w:color="auto" w:fill="auto"/>
            <w:tcMar>
              <w:top w:w="100" w:type="dxa"/>
              <w:left w:w="100" w:type="dxa"/>
              <w:bottom w:w="100" w:type="dxa"/>
              <w:right w:w="100" w:type="dxa"/>
            </w:tcMar>
          </w:tcPr>
          <w:p w14:paraId="6F239BDC" w14:textId="77777777" w:rsidR="00442BCB" w:rsidRDefault="00442BCB">
            <w:pPr>
              <w:spacing w:after="120"/>
              <w:jc w:val="both"/>
              <w:rPr>
                <w:sz w:val="20"/>
                <w:szCs w:val="20"/>
              </w:rPr>
            </w:pPr>
          </w:p>
          <w:p w14:paraId="29E272CC" w14:textId="377719C0" w:rsidR="001E5F2A" w:rsidRPr="002D68BB" w:rsidRDefault="00747094">
            <w:pPr>
              <w:spacing w:after="120"/>
              <w:jc w:val="both"/>
              <w:rPr>
                <w:sz w:val="20"/>
                <w:szCs w:val="20"/>
              </w:rPr>
            </w:pPr>
            <w:r w:rsidRPr="002D68BB">
              <w:rPr>
                <w:noProof/>
                <w:sz w:val="20"/>
                <w:szCs w:val="20"/>
              </w:rPr>
              <w:drawing>
                <wp:inline distT="114300" distB="114300" distL="114300" distR="114300" wp14:anchorId="0C3B5A8E" wp14:editId="5C0DB634">
                  <wp:extent cx="3332798" cy="3098022"/>
                  <wp:effectExtent l="0" t="0" r="0" b="0"/>
                  <wp:docPr id="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0"/>
                          <a:srcRect/>
                          <a:stretch>
                            <a:fillRect/>
                          </a:stretch>
                        </pic:blipFill>
                        <pic:spPr>
                          <a:xfrm>
                            <a:off x="0" y="0"/>
                            <a:ext cx="3332798" cy="3098022"/>
                          </a:xfrm>
                          <a:prstGeom prst="rect">
                            <a:avLst/>
                          </a:prstGeom>
                          <a:ln/>
                        </pic:spPr>
                      </pic:pic>
                    </a:graphicData>
                  </a:graphic>
                </wp:inline>
              </w:drawing>
            </w:r>
          </w:p>
          <w:p w14:paraId="6F5AB940" w14:textId="77777777" w:rsidR="001E5F2A" w:rsidRPr="002D68BB" w:rsidRDefault="001E5F2A">
            <w:pPr>
              <w:spacing w:after="120"/>
              <w:jc w:val="both"/>
              <w:rPr>
                <w:sz w:val="20"/>
                <w:szCs w:val="20"/>
              </w:rPr>
            </w:pPr>
          </w:p>
          <w:p w14:paraId="0681AE7C" w14:textId="77777777" w:rsidR="001E5F2A" w:rsidRPr="002D68BB" w:rsidRDefault="00747094">
            <w:pPr>
              <w:spacing w:after="120"/>
              <w:jc w:val="both"/>
              <w:rPr>
                <w:sz w:val="20"/>
                <w:szCs w:val="20"/>
                <w:highlight w:val="yellow"/>
              </w:rPr>
            </w:pPr>
            <w:r w:rsidRPr="002D68BB">
              <w:rPr>
                <w:sz w:val="20"/>
                <w:szCs w:val="20"/>
                <w:highlight w:val="yellow"/>
              </w:rPr>
              <w:t>Por favor recrear una imagen similar al gráfico anterior, y debajo del texto imágenes asociadas con las que se muestran a continuación:</w:t>
            </w:r>
          </w:p>
          <w:p w14:paraId="380F839E" w14:textId="77777777" w:rsidR="001E5F2A" w:rsidRPr="002D68BB" w:rsidRDefault="001E5F2A">
            <w:pPr>
              <w:widowControl w:val="0"/>
              <w:spacing w:line="240" w:lineRule="auto"/>
              <w:rPr>
                <w:sz w:val="20"/>
                <w:szCs w:val="20"/>
              </w:rPr>
            </w:pPr>
          </w:p>
          <w:p w14:paraId="4639238F" w14:textId="77777777" w:rsidR="001E5F2A" w:rsidRPr="002D68BB" w:rsidRDefault="00747094">
            <w:pPr>
              <w:widowControl w:val="0"/>
              <w:spacing w:line="240" w:lineRule="auto"/>
              <w:rPr>
                <w:sz w:val="20"/>
                <w:szCs w:val="20"/>
              </w:rPr>
            </w:pPr>
            <w:r w:rsidRPr="005762E2">
              <w:rPr>
                <w:b/>
                <w:sz w:val="20"/>
                <w:szCs w:val="20"/>
                <w:highlight w:val="yellow"/>
              </w:rPr>
              <w:t>Amplitud (productos lácteos)</w:t>
            </w:r>
          </w:p>
          <w:p w14:paraId="1915F2A7" w14:textId="77777777" w:rsidR="001E5F2A" w:rsidRPr="002D68BB" w:rsidRDefault="00747094">
            <w:pPr>
              <w:widowControl w:val="0"/>
              <w:spacing w:line="240" w:lineRule="auto"/>
              <w:rPr>
                <w:sz w:val="20"/>
                <w:szCs w:val="20"/>
              </w:rPr>
            </w:pPr>
            <w:r w:rsidRPr="002D68BB">
              <w:rPr>
                <w:sz w:val="20"/>
                <w:szCs w:val="20"/>
              </w:rPr>
              <w:lastRenderedPageBreak/>
              <w:fldChar w:fldCharType="begin"/>
            </w:r>
            <w:r w:rsidRPr="002D68BB">
              <w:rPr>
                <w:sz w:val="20"/>
                <w:szCs w:val="20"/>
              </w:rPr>
              <w:instrText xml:space="preserve"> INCLUDEPICTURE  "https://media.istockphoto.com/vectors/dairy-products-set-collection-of-milk-food-vector-id1127694830?k=20&amp;m=1127694830&amp;s=612x612&amp;w=0&amp;h=Gr3Q6O3l4NwXpvpafuotp1n0q1HiEy8PGMhdpR6GSo0="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"https://media.istockphoto.com/vectors/dairy-products-set-collection-of-milk-food-vector-id1127694830?k=20&amp;m=1127694830&amp;s=612x612&amp;w=0&amp;h=Gr3Q6O3l4NwXpvpafuotp1n0q1HiEy8PGMhdpR6GSo0="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"https://media.istockphoto.com/vectors/dairy-products-set-collection-of-milk-food-vector-id1127694830?k=20&amp;m=1127694830&amp;s=612x612&amp;w=0&amp;h=Gr3Q6O3l4NwXpvpafuotp1n0q1HiEy8PGMhdpR6GSo0="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"https://media.istockphoto.com/vectors/dairy-products-set-collection-of-milk-food-vector-id1127694830?k=20&amp;m=1127694830&amp;s=612x612&amp;w=0&amp;h=Gr3Q6O3l4NwXpvpafuotp1n0q1HiEy8PGMhdpR6GSo0="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"https://media.istockphoto.com/vectors/dairy-products-set-collection-of-milk-food-vector-id1127694830?k=20&amp;m=1127694830&amp;s=612x612&amp;w=0&amp;h=Gr3Q6O3l4NwXpvpafuotp1n0q1HiEy8PGMhdpR6GSo0=" \* MERGEFORMATINET </w:instrText>
            </w:r>
            <w:r w:rsidR="00D53537">
              <w:rPr>
                <w:sz w:val="20"/>
                <w:szCs w:val="20"/>
              </w:rPr>
              <w:fldChar w:fldCharType="separate"/>
            </w:r>
            <w:r w:rsidR="00B320BE">
              <w:rPr>
                <w:noProof/>
                <w:sz w:val="20"/>
                <w:szCs w:val="20"/>
              </w:rPr>
              <w:pict w14:anchorId="46DBB597">
                <v:shape id="_x0000_i1047" type="#_x0000_t75" alt="ilustraciones, imágenes clip art, dibujos animados e iconos de stock de conjunto de productos lácteos. recogida de alimentos de leche. - productos lacteos" style="width:105.7pt;height:79.65pt;mso-width-percent:0;mso-height-percent:0;mso-width-percent:0;mso-height-percent:0">
                  <v:imagedata r:id="rId101" r:href="rId102"/>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r w:rsidRPr="002D68BB">
              <w:rPr>
                <w:sz w:val="20"/>
                <w:szCs w:val="20"/>
              </w:rPr>
              <w:t xml:space="preserve"> </w:t>
            </w:r>
          </w:p>
          <w:p w14:paraId="7A0AB201" w14:textId="77777777" w:rsidR="001E5F2A" w:rsidRPr="002D68BB" w:rsidRDefault="00747094">
            <w:pPr>
              <w:widowControl w:val="0"/>
              <w:spacing w:line="240" w:lineRule="auto"/>
              <w:rPr>
                <w:sz w:val="20"/>
                <w:szCs w:val="20"/>
              </w:rPr>
            </w:pPr>
            <w:r w:rsidRPr="005762E2">
              <w:rPr>
                <w:sz w:val="20"/>
                <w:szCs w:val="20"/>
                <w:highlight w:val="yellow"/>
              </w:rPr>
              <w:t xml:space="preserve">Una imagen que integre un grupo de productos derivados de los </w:t>
            </w:r>
            <w:proofErr w:type="spellStart"/>
            <w:r w:rsidRPr="005762E2">
              <w:rPr>
                <w:sz w:val="20"/>
                <w:szCs w:val="20"/>
                <w:highlight w:val="yellow"/>
              </w:rPr>
              <w:t>lacteos</w:t>
            </w:r>
            <w:proofErr w:type="spellEnd"/>
          </w:p>
          <w:p w14:paraId="075BB931" w14:textId="77777777" w:rsidR="001E5F2A" w:rsidRPr="002D68BB" w:rsidRDefault="001E5F2A">
            <w:pPr>
              <w:spacing w:line="240" w:lineRule="auto"/>
              <w:rPr>
                <w:sz w:val="20"/>
                <w:szCs w:val="20"/>
              </w:rPr>
            </w:pPr>
          </w:p>
          <w:p w14:paraId="64DC44C5" w14:textId="77777777" w:rsidR="001E5F2A" w:rsidRPr="002D68BB" w:rsidRDefault="001E5F2A">
            <w:pPr>
              <w:widowControl w:val="0"/>
              <w:spacing w:line="240" w:lineRule="auto"/>
              <w:rPr>
                <w:b/>
                <w:sz w:val="20"/>
                <w:szCs w:val="20"/>
              </w:rPr>
            </w:pPr>
          </w:p>
          <w:p w14:paraId="71472DB4" w14:textId="77777777" w:rsidR="001E5F2A" w:rsidRPr="002D68BB" w:rsidRDefault="00747094">
            <w:pPr>
              <w:widowControl w:val="0"/>
              <w:spacing w:line="240" w:lineRule="auto"/>
              <w:rPr>
                <w:sz w:val="20"/>
                <w:szCs w:val="20"/>
              </w:rPr>
            </w:pPr>
            <w:r w:rsidRPr="005762E2">
              <w:rPr>
                <w:b/>
                <w:sz w:val="20"/>
                <w:szCs w:val="20"/>
                <w:highlight w:val="yellow"/>
              </w:rPr>
              <w:t>Extensión horizontal</w:t>
            </w:r>
          </w:p>
          <w:p w14:paraId="52B1410F"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"https://media.istockphoto.com/vectors/powder-milk-in-tin-container-and-plastic-spoon-simple-flat-vector-id1312722018?k=20&amp;m=1312722018&amp;s=612x612&amp;w=0&amp;h=9HvyN_hrbyD-5ozDgYwmcAhNdoGRqvRwQwxTybNa76c="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"https://media.istockphoto.com/vectors/powder-milk-in-tin-container-and-plastic-spoon-simple-flat-vector-id1312722018?k=20&amp;m=1312722018&amp;s=612x612&amp;w=0&amp;h=9HvyN_hrbyD-5ozDgYwmcAhNdoGRqvRwQwxTybNa76c="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"https://media.istockphoto.com/vectors/powder-milk-in-tin-container-and-plastic-spoon-simple-flat-vector-id1312722018?k=20&amp;m=1312722018&amp;s=612x612&amp;w=0&amp;h=9HvyN_hrbyD-5ozDgYwmcAhNdoGRqvRwQwxTybNa76c="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"https://media.istockphoto.com/vectors/powder-milk-in-tin-container-and-plastic-spoon-simple-flat-vector-id1312722018?k=20&amp;m=1312722018&amp;s=612x612&amp;w=0&amp;h=9HvyN_hrbyD-5ozDgYwmcAhNdoGRqvRwQwxTybNa76c="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"https://media.istockphoto.com/vectors/powder-milk-in-tin-container-and-plastic-spoon-simple-flat-vector-id1312722018?k=20&amp;m=1312722018&amp;s=612x612&amp;w=0&amp;h=9HvyN_hrbyD-5ozDgYwmcAhNdoGRqvRwQwxTybNa76c=" \* MERGEFORMATINET </w:instrText>
            </w:r>
            <w:r w:rsidR="00D53537">
              <w:rPr>
                <w:sz w:val="20"/>
                <w:szCs w:val="20"/>
              </w:rPr>
              <w:fldChar w:fldCharType="separate"/>
            </w:r>
            <w:r w:rsidR="00B320BE">
              <w:rPr>
                <w:noProof/>
                <w:sz w:val="20"/>
                <w:szCs w:val="20"/>
              </w:rPr>
              <w:pict w14:anchorId="5F594050">
                <v:shape id="_x0000_i1046" type="#_x0000_t75" alt="ilustraciones, imágenes clip art, dibujos animados e iconos de stock de leche en polvo en recipiente de estaño y cuchara de plástico. ilustración plana simple. - leche en polvo" style="width:91.15pt;height:63.55pt;mso-width-percent:0;mso-height-percent:0;mso-width-percent:0;mso-height-percent:0">
                  <v:imagedata r:id="rId103" r:href="rId104"/>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r w:rsidRPr="002D68BB">
              <w:rPr>
                <w:sz w:val="20"/>
                <w:szCs w:val="20"/>
              </w:rPr>
              <w:fldChar w:fldCharType="begin"/>
            </w:r>
            <w:r w:rsidRPr="002D68BB">
              <w:rPr>
                <w:sz w:val="20"/>
                <w:szCs w:val="20"/>
              </w:rPr>
              <w:instrText xml:space="preserve"> INCLUDEPICTURE  "https://media.istockphoto.com/photos/milk-carton-with-custom-design-picture-id517416636?k=20&amp;m=517416636&amp;s=612x612&amp;w=0&amp;h=E0UWrPY3S1w1M3J0ZoDMh9PcEdM5dITYsQINC1y1FZQ="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"https://media.istockphoto.com/photos/milk-carton-with-custom-design-picture-id517416636?k=20&amp;m=517416636&amp;s=612x612&amp;w=0&amp;h=E0UWrPY3S1w1M3J0ZoDMh9PcEdM5dITYsQINC1y1FZQ="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"https://media.istockphoto.com/photos/milk-carton-with-custom-design-picture-id517416636?k=20&amp;m=517416636&amp;s=612x612&amp;w=0&amp;h=E0UWrPY3S1w1M3J0ZoDMh9PcEdM5dITYsQINC1y1FZQ="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"https://media.istockphoto.com/photos/milk-carton-with-custom-design-picture-id517416636?k=20&amp;m=517416636&amp;s=612x612&amp;w=0&amp;h=E0UWrPY3S1w1M3J0ZoDMh9PcEdM5dITYsQINC1y1FZQ="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"https://media.istockphoto.com/photos/milk-carton-with-custom-design-picture-id517416636?k=20&amp;m=517416636&amp;s=612x612&amp;w=0&amp;h=E0UWrPY3S1w1M3J0ZoDMh9PcEdM5dITYsQINC1y1FZQ=" \* MERGEFORMATINET </w:instrText>
            </w:r>
            <w:r w:rsidR="00D53537">
              <w:rPr>
                <w:sz w:val="20"/>
                <w:szCs w:val="20"/>
              </w:rPr>
              <w:fldChar w:fldCharType="separate"/>
            </w:r>
            <w:r w:rsidR="00B320BE">
              <w:rPr>
                <w:noProof/>
                <w:sz w:val="20"/>
                <w:szCs w:val="20"/>
              </w:rPr>
              <w:pict w14:anchorId="6D372BB8">
                <v:shape id="_x0000_i1045" type="#_x0000_t75" alt="cartón de leche con diseño exclusivo - leche fotografías e imágenes de stock" style="width:105.7pt;height:159.3pt;mso-width-percent:0;mso-height-percent:0;mso-width-percent:0;mso-height-percent:0">
                  <v:imagedata r:id="rId105" r:href="rId106"/>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7519C13A" w14:textId="77777777" w:rsidR="001E5F2A" w:rsidRPr="002D68BB" w:rsidRDefault="001E5F2A">
            <w:pPr>
              <w:widowControl w:val="0"/>
              <w:spacing w:line="240" w:lineRule="auto"/>
              <w:rPr>
                <w:b/>
                <w:sz w:val="20"/>
                <w:szCs w:val="20"/>
              </w:rPr>
            </w:pPr>
          </w:p>
          <w:p w14:paraId="7816B3AC" w14:textId="77777777" w:rsidR="001E5F2A" w:rsidRPr="002D68BB" w:rsidRDefault="00747094">
            <w:pPr>
              <w:widowControl w:val="0"/>
              <w:spacing w:line="240" w:lineRule="auto"/>
              <w:rPr>
                <w:sz w:val="20"/>
                <w:szCs w:val="20"/>
              </w:rPr>
            </w:pPr>
            <w:r w:rsidRPr="005762E2">
              <w:rPr>
                <w:sz w:val="20"/>
                <w:szCs w:val="20"/>
                <w:highlight w:val="yellow"/>
              </w:rPr>
              <w:t xml:space="preserve">Dos </w:t>
            </w:r>
            <w:proofErr w:type="spellStart"/>
            <w:r w:rsidRPr="005762E2">
              <w:rPr>
                <w:sz w:val="20"/>
                <w:szCs w:val="20"/>
                <w:highlight w:val="yellow"/>
              </w:rPr>
              <w:t>imagenes</w:t>
            </w:r>
            <w:proofErr w:type="spellEnd"/>
            <w:r w:rsidRPr="005762E2">
              <w:rPr>
                <w:sz w:val="20"/>
                <w:szCs w:val="20"/>
                <w:highlight w:val="yellow"/>
              </w:rPr>
              <w:t xml:space="preserve"> que muestran una caja de leche liquida y una en bolsa de leche en polvo</w:t>
            </w:r>
          </w:p>
          <w:p w14:paraId="19F7B304" w14:textId="77777777" w:rsidR="001E5F2A" w:rsidRPr="002D68BB" w:rsidRDefault="001E5F2A">
            <w:pPr>
              <w:widowControl w:val="0"/>
              <w:spacing w:line="240" w:lineRule="auto"/>
              <w:rPr>
                <w:sz w:val="20"/>
                <w:szCs w:val="20"/>
              </w:rPr>
            </w:pPr>
          </w:p>
          <w:p w14:paraId="4E9B58B9" w14:textId="77777777" w:rsidR="001E5F2A" w:rsidRPr="002D68BB" w:rsidRDefault="00747094">
            <w:pPr>
              <w:widowControl w:val="0"/>
              <w:spacing w:line="240" w:lineRule="auto"/>
              <w:rPr>
                <w:b/>
                <w:sz w:val="20"/>
                <w:szCs w:val="20"/>
              </w:rPr>
            </w:pPr>
            <w:r w:rsidRPr="005762E2">
              <w:rPr>
                <w:b/>
                <w:sz w:val="20"/>
                <w:szCs w:val="20"/>
                <w:highlight w:val="yellow"/>
              </w:rPr>
              <w:t>Extensión vertical</w:t>
            </w:r>
          </w:p>
          <w:p w14:paraId="38A79ADB" w14:textId="77777777" w:rsidR="001E5F2A" w:rsidRPr="002D68BB" w:rsidRDefault="00B320BE">
            <w:pPr>
              <w:widowControl w:val="0"/>
              <w:spacing w:line="240" w:lineRule="auto"/>
              <w:rPr>
                <w:b/>
                <w:sz w:val="20"/>
                <w:szCs w:val="20"/>
              </w:rPr>
            </w:pPr>
            <w:r>
              <w:rPr>
                <w:b/>
                <w:noProof/>
                <w:sz w:val="20"/>
                <w:szCs w:val="20"/>
              </w:rPr>
              <w:pict w14:anchorId="32F62A94">
                <v:shape id="_x0000_i1044" type="#_x0000_t75" alt="" style="width:110.3pt;height:75.05pt;visibility:visible;mso-wrap-style:square;mso-width-percent:0;mso-height-percent:0;mso-width-percent:0;mso-height-percent:0">
                  <v:imagedata r:id="rId107" o:title=""/>
                </v:shape>
              </w:pict>
            </w:r>
          </w:p>
          <w:p w14:paraId="10ECA1BF" w14:textId="77777777" w:rsidR="001E5F2A" w:rsidRPr="002D68BB" w:rsidRDefault="00747094">
            <w:pPr>
              <w:widowControl w:val="0"/>
              <w:spacing w:line="240" w:lineRule="auto"/>
              <w:rPr>
                <w:sz w:val="20"/>
                <w:szCs w:val="20"/>
              </w:rPr>
            </w:pPr>
            <w:proofErr w:type="spellStart"/>
            <w:r w:rsidRPr="005762E2">
              <w:rPr>
                <w:sz w:val="20"/>
                <w:szCs w:val="20"/>
                <w:highlight w:val="yellow"/>
              </w:rPr>
              <w:t>Imagenes</w:t>
            </w:r>
            <w:proofErr w:type="spellEnd"/>
            <w:r w:rsidRPr="005762E2">
              <w:rPr>
                <w:sz w:val="20"/>
                <w:szCs w:val="20"/>
                <w:highlight w:val="yellow"/>
              </w:rPr>
              <w:t xml:space="preserve"> de leche con la misma marca y colores, pero en variados tamaños o empaque</w:t>
            </w:r>
          </w:p>
          <w:p w14:paraId="6105DC39" w14:textId="77777777" w:rsidR="001E5F2A" w:rsidRPr="002D68BB" w:rsidRDefault="001E5F2A">
            <w:pPr>
              <w:widowControl w:val="0"/>
              <w:spacing w:line="240" w:lineRule="auto"/>
              <w:rPr>
                <w:sz w:val="20"/>
                <w:szCs w:val="20"/>
              </w:rPr>
            </w:pPr>
          </w:p>
          <w:p w14:paraId="38DE6D9E" w14:textId="77777777" w:rsidR="001E5F2A" w:rsidRPr="002D68BB" w:rsidRDefault="00747094">
            <w:pPr>
              <w:widowControl w:val="0"/>
              <w:spacing w:line="240" w:lineRule="auto"/>
              <w:rPr>
                <w:b/>
                <w:sz w:val="20"/>
                <w:szCs w:val="20"/>
              </w:rPr>
            </w:pPr>
            <w:r w:rsidRPr="005762E2">
              <w:rPr>
                <w:b/>
                <w:sz w:val="20"/>
                <w:szCs w:val="20"/>
                <w:highlight w:val="yellow"/>
              </w:rPr>
              <w:t>Consistencia</w:t>
            </w:r>
          </w:p>
          <w:p w14:paraId="48202A5A" w14:textId="77777777" w:rsidR="001E5F2A" w:rsidRPr="002D68BB" w:rsidRDefault="00747094">
            <w:pPr>
              <w:widowControl w:val="0"/>
              <w:spacing w:line="240" w:lineRule="auto"/>
              <w:rPr>
                <w:sz w:val="20"/>
                <w:szCs w:val="20"/>
              </w:rPr>
            </w:pPr>
            <w:r w:rsidRPr="002D68BB">
              <w:rPr>
                <w:sz w:val="20"/>
                <w:szCs w:val="20"/>
              </w:rPr>
              <w:lastRenderedPageBreak/>
              <w:fldChar w:fldCharType="begin"/>
            </w:r>
            <w:r w:rsidRPr="002D68BB">
              <w:rPr>
                <w:sz w:val="20"/>
                <w:szCs w:val="20"/>
              </w:rPr>
              <w:instrText xml:space="preserve"> INCLUDEPICTURE  "https://media.istockphoto.com/photos/refrigerator-with-various-products-3d-illustration-picture-id1036930392?k=20&amp;m=1036930392&amp;s=612x612&amp;w=0&amp;h=L_izd3cW9tbl-EPf5x37pLCi6LcS2AI2uCF39H0XZZc="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"https://media.istockphoto.com/photos/refrigerator-with-various-products-3d-illustration-picture-id1036930392?k=20&amp;m=1036930392&amp;s=612x612&amp;w=0&amp;h=L_izd3cW9tbl-EPf5x37pLCi6LcS2AI2uCF39H0XZZc="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"https://media.istockphoto.com/photos/refrigerator-with-various-products-3d-illustration-picture-id1036930392?k=20&amp;m=1036930392&amp;s=612x612&amp;w=0&amp;h=L_izd3cW9tbl-EPf5x37pLCi6LcS2AI2uCF39H0XZZc="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"https://media.istockphoto.com/photos/refrigerator-with-various-products-3d-illustration-picture-id1036930392?k=20&amp;m=1036930392&amp;s=612x612&amp;w=0&amp;h=L_izd3cW9tbl-EPf5x37pLCi6LcS2AI2uCF39H0XZZc="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"https://media.istockphoto.com/photos/refrigerator-with-various-products-3d-illustration-picture-id1036930392?k=20&amp;m=1036930392&amp;s=612x612&amp;w=0&amp;h=L_izd3cW9tbl-EPf5x37pLCi6LcS2AI2uCF39H0XZZc=" \* MERGEFORMATINET </w:instrText>
            </w:r>
            <w:r w:rsidR="00D53537">
              <w:rPr>
                <w:sz w:val="20"/>
                <w:szCs w:val="20"/>
              </w:rPr>
              <w:fldChar w:fldCharType="separate"/>
            </w:r>
            <w:r w:rsidR="00B320BE">
              <w:rPr>
                <w:noProof/>
                <w:sz w:val="20"/>
                <w:szCs w:val="20"/>
              </w:rPr>
              <w:pict w14:anchorId="7849ADB2">
                <v:shape id="_x0000_i1043" type="#_x0000_t75" alt="refrigerador con varios productos. ilustración 3d - productos lacteos supermercado fotografías e imágenes de stock" style="width:162.4pt;height:90.4pt;mso-width-percent:0;mso-height-percent:0;mso-width-percent:0;mso-height-percent:0">
                  <v:imagedata r:id="rId108" r:href="rId109"/>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r w:rsidRPr="002D68BB">
              <w:rPr>
                <w:sz w:val="20"/>
                <w:szCs w:val="20"/>
              </w:rPr>
              <w:t xml:space="preserve"> </w:t>
            </w:r>
          </w:p>
          <w:p w14:paraId="1505A460" w14:textId="544E30A6" w:rsidR="001E5F2A" w:rsidRPr="002D68BB" w:rsidRDefault="005762E2">
            <w:pPr>
              <w:widowControl w:val="0"/>
              <w:spacing w:line="240" w:lineRule="auto"/>
              <w:rPr>
                <w:sz w:val="20"/>
                <w:szCs w:val="20"/>
              </w:rPr>
            </w:pPr>
            <w:r w:rsidRPr="005762E2">
              <w:rPr>
                <w:sz w:val="20"/>
                <w:szCs w:val="20"/>
                <w:highlight w:val="yellow"/>
              </w:rPr>
              <w:t>Imágenes</w:t>
            </w:r>
            <w:r w:rsidR="00747094" w:rsidRPr="005762E2">
              <w:rPr>
                <w:sz w:val="20"/>
                <w:szCs w:val="20"/>
                <w:highlight w:val="yellow"/>
              </w:rPr>
              <w:t xml:space="preserve"> de productos asociados a una misma categoría, </w:t>
            </w:r>
            <w:r w:rsidRPr="005762E2">
              <w:rPr>
                <w:sz w:val="20"/>
                <w:szCs w:val="20"/>
                <w:highlight w:val="yellow"/>
              </w:rPr>
              <w:t>lácteos</w:t>
            </w:r>
            <w:r w:rsidR="00747094" w:rsidRPr="005762E2">
              <w:rPr>
                <w:sz w:val="20"/>
                <w:szCs w:val="20"/>
                <w:highlight w:val="yellow"/>
              </w:rPr>
              <w:t xml:space="preserve"> por ejemplo.</w:t>
            </w:r>
            <w:r w:rsidR="00747094" w:rsidRPr="002D68BB">
              <w:rPr>
                <w:sz w:val="20"/>
                <w:szCs w:val="20"/>
              </w:rPr>
              <w:t xml:space="preserve"> </w:t>
            </w:r>
          </w:p>
          <w:p w14:paraId="147FBD03" w14:textId="77777777" w:rsidR="001E5F2A" w:rsidRPr="002D68BB" w:rsidRDefault="001E5F2A">
            <w:pPr>
              <w:widowControl w:val="0"/>
              <w:spacing w:line="240" w:lineRule="auto"/>
              <w:rPr>
                <w:sz w:val="20"/>
                <w:szCs w:val="20"/>
              </w:rPr>
            </w:pPr>
          </w:p>
          <w:p w14:paraId="0382D02B" w14:textId="77777777" w:rsidR="001E5F2A" w:rsidRPr="002D68BB" w:rsidRDefault="00747094">
            <w:pPr>
              <w:widowControl w:val="0"/>
              <w:spacing w:line="240" w:lineRule="auto"/>
              <w:rPr>
                <w:sz w:val="20"/>
                <w:szCs w:val="20"/>
              </w:rPr>
            </w:pPr>
            <w:r w:rsidRPr="002D68BB">
              <w:rPr>
                <w:sz w:val="20"/>
                <w:szCs w:val="20"/>
              </w:rPr>
              <w:t xml:space="preserve">Imágenes tomadas de: </w:t>
            </w:r>
            <w:hyperlink r:id="rId110">
              <w:r w:rsidRPr="002D68BB">
                <w:rPr>
                  <w:color w:val="0000FF"/>
                  <w:sz w:val="20"/>
                  <w:szCs w:val="20"/>
                  <w:u w:val="single"/>
                </w:rPr>
                <w:t>https://media.istockphoto.com/photos</w:t>
              </w:r>
            </w:hyperlink>
          </w:p>
        </w:tc>
      </w:tr>
      <w:tr w:rsidR="001E5F2A" w:rsidRPr="002D68BB" w14:paraId="14CA130F" w14:textId="77777777">
        <w:trPr>
          <w:trHeight w:val="420"/>
        </w:trPr>
        <w:tc>
          <w:tcPr>
            <w:tcW w:w="13632" w:type="dxa"/>
            <w:gridSpan w:val="2"/>
            <w:shd w:val="clear" w:color="auto" w:fill="auto"/>
            <w:tcMar>
              <w:top w:w="100" w:type="dxa"/>
              <w:left w:w="100" w:type="dxa"/>
              <w:bottom w:w="100" w:type="dxa"/>
              <w:right w:w="100" w:type="dxa"/>
            </w:tcMar>
          </w:tcPr>
          <w:p w14:paraId="4F29E1D9" w14:textId="77777777" w:rsidR="001E5F2A" w:rsidRPr="002D68BB" w:rsidRDefault="00747094">
            <w:pPr>
              <w:pBdr>
                <w:top w:val="nil"/>
                <w:left w:val="nil"/>
                <w:bottom w:val="nil"/>
                <w:right w:val="nil"/>
                <w:between w:val="nil"/>
              </w:pBdr>
              <w:jc w:val="both"/>
              <w:rPr>
                <w:color w:val="000000"/>
                <w:sz w:val="20"/>
                <w:szCs w:val="20"/>
              </w:rPr>
            </w:pPr>
            <w:r w:rsidRPr="002D68BB">
              <w:rPr>
                <w:b/>
                <w:color w:val="000000"/>
                <w:sz w:val="20"/>
                <w:szCs w:val="20"/>
              </w:rPr>
              <w:lastRenderedPageBreak/>
              <w:t>Amplitud:</w:t>
            </w:r>
            <w:r w:rsidRPr="002D68BB">
              <w:rPr>
                <w:color w:val="000000"/>
                <w:sz w:val="20"/>
                <w:szCs w:val="20"/>
              </w:rPr>
              <w:t xml:space="preserve"> Representa el conjunto de categorías o tipos de productos que se comercializa por parte de la empresa, por ejemplo: productos de granos, aceites y grasas, productos de aseo para el hogar.</w:t>
            </w:r>
          </w:p>
        </w:tc>
      </w:tr>
      <w:tr w:rsidR="001E5F2A" w:rsidRPr="002D68BB" w14:paraId="56A4B17E" w14:textId="77777777">
        <w:trPr>
          <w:trHeight w:val="420"/>
        </w:trPr>
        <w:tc>
          <w:tcPr>
            <w:tcW w:w="13632" w:type="dxa"/>
            <w:gridSpan w:val="2"/>
            <w:shd w:val="clear" w:color="auto" w:fill="auto"/>
            <w:tcMar>
              <w:top w:w="100" w:type="dxa"/>
              <w:left w:w="100" w:type="dxa"/>
              <w:bottom w:w="100" w:type="dxa"/>
              <w:right w:w="100" w:type="dxa"/>
            </w:tcMar>
          </w:tcPr>
          <w:p w14:paraId="2749D608" w14:textId="34A38E4F" w:rsidR="001E5F2A" w:rsidRPr="002D68BB" w:rsidRDefault="00747094">
            <w:pPr>
              <w:pBdr>
                <w:top w:val="nil"/>
                <w:left w:val="nil"/>
                <w:bottom w:val="nil"/>
                <w:right w:val="nil"/>
                <w:between w:val="nil"/>
              </w:pBdr>
              <w:spacing w:after="120"/>
              <w:jc w:val="both"/>
              <w:rPr>
                <w:color w:val="000000"/>
                <w:sz w:val="20"/>
                <w:szCs w:val="20"/>
              </w:rPr>
            </w:pPr>
            <w:r w:rsidRPr="002D68BB">
              <w:rPr>
                <w:b/>
                <w:color w:val="000000"/>
                <w:sz w:val="20"/>
                <w:szCs w:val="20"/>
              </w:rPr>
              <w:t>Extensión horizontal:</w:t>
            </w:r>
            <w:r w:rsidRPr="002D68BB">
              <w:rPr>
                <w:color w:val="000000"/>
                <w:sz w:val="20"/>
                <w:szCs w:val="20"/>
              </w:rPr>
              <w:t xml:space="preserve"> </w:t>
            </w:r>
            <w:r w:rsidR="00C634E9" w:rsidRPr="00C634E9">
              <w:rPr>
                <w:color w:val="FF0000"/>
                <w:sz w:val="20"/>
                <w:szCs w:val="20"/>
              </w:rPr>
              <w:t>C</w:t>
            </w:r>
            <w:r w:rsidRPr="00C634E9">
              <w:rPr>
                <w:color w:val="FF0000"/>
                <w:sz w:val="20"/>
                <w:szCs w:val="20"/>
              </w:rPr>
              <w:t>orresponde a las diferentes opciones dentro de una línea o categoría</w:t>
            </w:r>
            <w:r w:rsidR="00C634E9" w:rsidRPr="00C634E9">
              <w:rPr>
                <w:color w:val="FF0000"/>
                <w:sz w:val="20"/>
                <w:szCs w:val="20"/>
              </w:rPr>
              <w:t>. S</w:t>
            </w:r>
            <w:r w:rsidRPr="00C634E9">
              <w:rPr>
                <w:color w:val="FF0000"/>
                <w:sz w:val="20"/>
                <w:szCs w:val="20"/>
              </w:rPr>
              <w:t>on variaciones</w:t>
            </w:r>
            <w:r w:rsidR="00C634E9" w:rsidRPr="00C634E9">
              <w:rPr>
                <w:color w:val="FF0000"/>
                <w:sz w:val="20"/>
                <w:szCs w:val="20"/>
              </w:rPr>
              <w:t>,</w:t>
            </w:r>
            <w:r w:rsidRPr="00C634E9">
              <w:rPr>
                <w:color w:val="FF0000"/>
                <w:sz w:val="20"/>
                <w:szCs w:val="20"/>
              </w:rPr>
              <w:t xml:space="preserve"> de forma</w:t>
            </w:r>
            <w:r w:rsidR="00C634E9" w:rsidRPr="00C634E9">
              <w:rPr>
                <w:color w:val="FF0000"/>
                <w:sz w:val="20"/>
                <w:szCs w:val="20"/>
              </w:rPr>
              <w:t>,</w:t>
            </w:r>
            <w:r w:rsidRPr="00C634E9">
              <w:rPr>
                <w:color w:val="FF0000"/>
                <w:sz w:val="20"/>
                <w:szCs w:val="20"/>
              </w:rPr>
              <w:t xml:space="preserve"> en la misma clase de productos</w:t>
            </w:r>
            <w:r w:rsidR="00C634E9" w:rsidRPr="00C634E9">
              <w:rPr>
                <w:color w:val="FF0000"/>
                <w:sz w:val="20"/>
                <w:szCs w:val="20"/>
              </w:rPr>
              <w:t>. P</w:t>
            </w:r>
            <w:r w:rsidRPr="00C634E9">
              <w:rPr>
                <w:color w:val="FF0000"/>
                <w:sz w:val="20"/>
                <w:szCs w:val="20"/>
              </w:rPr>
              <w:t>or ejemplo</w:t>
            </w:r>
            <w:r w:rsidR="00C634E9" w:rsidRPr="00C634E9">
              <w:rPr>
                <w:color w:val="FF0000"/>
                <w:sz w:val="20"/>
                <w:szCs w:val="20"/>
              </w:rPr>
              <w:t xml:space="preserve">, </w:t>
            </w:r>
            <w:r w:rsidRPr="00C634E9">
              <w:rPr>
                <w:color w:val="FF0000"/>
                <w:sz w:val="20"/>
                <w:szCs w:val="20"/>
              </w:rPr>
              <w:t>dentro de los productos de la línea o categoría de productos de aseo para el hogar</w:t>
            </w:r>
            <w:r w:rsidR="00C634E9" w:rsidRPr="00C634E9">
              <w:rPr>
                <w:color w:val="FF0000"/>
                <w:sz w:val="20"/>
                <w:szCs w:val="20"/>
              </w:rPr>
              <w:t xml:space="preserve"> </w:t>
            </w:r>
            <w:r w:rsidRPr="00C634E9">
              <w:rPr>
                <w:color w:val="FF0000"/>
                <w:sz w:val="20"/>
                <w:szCs w:val="20"/>
              </w:rPr>
              <w:t>se pueden tener dos tipos de detergente para ropa: detergente líquido y en polvo</w:t>
            </w:r>
            <w:r w:rsidRPr="002D68BB">
              <w:rPr>
                <w:color w:val="000000"/>
                <w:sz w:val="20"/>
                <w:szCs w:val="20"/>
              </w:rPr>
              <w:t>.</w:t>
            </w:r>
          </w:p>
        </w:tc>
      </w:tr>
      <w:tr w:rsidR="001E5F2A" w:rsidRPr="002D68BB" w14:paraId="5BB65AAF" w14:textId="77777777">
        <w:trPr>
          <w:trHeight w:val="420"/>
        </w:trPr>
        <w:tc>
          <w:tcPr>
            <w:tcW w:w="13632" w:type="dxa"/>
            <w:gridSpan w:val="2"/>
            <w:shd w:val="clear" w:color="auto" w:fill="auto"/>
            <w:tcMar>
              <w:top w:w="100" w:type="dxa"/>
              <w:left w:w="100" w:type="dxa"/>
              <w:bottom w:w="100" w:type="dxa"/>
              <w:right w:w="100" w:type="dxa"/>
            </w:tcMar>
          </w:tcPr>
          <w:p w14:paraId="073A1EA5" w14:textId="003B627B" w:rsidR="001E5F2A" w:rsidRPr="002D68BB" w:rsidRDefault="00747094">
            <w:pPr>
              <w:pBdr>
                <w:top w:val="nil"/>
                <w:left w:val="nil"/>
                <w:bottom w:val="nil"/>
                <w:right w:val="nil"/>
                <w:between w:val="nil"/>
              </w:pBdr>
              <w:jc w:val="both"/>
              <w:rPr>
                <w:color w:val="000000"/>
                <w:sz w:val="20"/>
                <w:szCs w:val="20"/>
              </w:rPr>
            </w:pPr>
            <w:r w:rsidRPr="002D68BB">
              <w:rPr>
                <w:b/>
                <w:color w:val="000000"/>
                <w:sz w:val="20"/>
                <w:szCs w:val="20"/>
              </w:rPr>
              <w:t>Extensión vertical o profundidad:</w:t>
            </w:r>
            <w:r w:rsidRPr="002D68BB">
              <w:rPr>
                <w:color w:val="000000"/>
                <w:sz w:val="20"/>
                <w:szCs w:val="20"/>
              </w:rPr>
              <w:t xml:space="preserve"> </w:t>
            </w:r>
            <w:r w:rsidR="00E77793" w:rsidRPr="00E77793">
              <w:rPr>
                <w:color w:val="FF0000"/>
                <w:sz w:val="20"/>
                <w:szCs w:val="20"/>
              </w:rPr>
              <w:t>E</w:t>
            </w:r>
            <w:r w:rsidRPr="00E77793">
              <w:rPr>
                <w:color w:val="FF0000"/>
                <w:sz w:val="20"/>
                <w:szCs w:val="20"/>
              </w:rPr>
              <w:t>s el conjunto de opciones de un producto</w:t>
            </w:r>
            <w:r w:rsidR="00E77793" w:rsidRPr="00E77793">
              <w:rPr>
                <w:color w:val="FF0000"/>
                <w:sz w:val="20"/>
                <w:szCs w:val="20"/>
              </w:rPr>
              <w:t xml:space="preserve">: </w:t>
            </w:r>
            <w:r w:rsidRPr="00E77793">
              <w:rPr>
                <w:color w:val="FF0000"/>
                <w:sz w:val="20"/>
                <w:szCs w:val="20"/>
              </w:rPr>
              <w:t>tamaño, cantidad, presentación, entre otros</w:t>
            </w:r>
            <w:r w:rsidR="00E77793" w:rsidRPr="00E77793">
              <w:rPr>
                <w:color w:val="FF0000"/>
                <w:sz w:val="20"/>
                <w:szCs w:val="20"/>
              </w:rPr>
              <w:t>. P</w:t>
            </w:r>
            <w:r w:rsidRPr="00E77793">
              <w:rPr>
                <w:color w:val="FF0000"/>
                <w:sz w:val="20"/>
                <w:szCs w:val="20"/>
              </w:rPr>
              <w:t>or ejemplo</w:t>
            </w:r>
            <w:r w:rsidR="00E77793" w:rsidRPr="00E77793">
              <w:rPr>
                <w:color w:val="FF0000"/>
                <w:sz w:val="20"/>
                <w:szCs w:val="20"/>
              </w:rPr>
              <w:t>,</w:t>
            </w:r>
            <w:r w:rsidRPr="00E77793">
              <w:rPr>
                <w:color w:val="FF0000"/>
                <w:sz w:val="20"/>
                <w:szCs w:val="20"/>
              </w:rPr>
              <w:t xml:space="preserve"> dentro de los productos lácteo</w:t>
            </w:r>
            <w:r w:rsidR="00E77793" w:rsidRPr="00E77793">
              <w:rPr>
                <w:color w:val="FF0000"/>
                <w:sz w:val="20"/>
                <w:szCs w:val="20"/>
              </w:rPr>
              <w:t>s, la</w:t>
            </w:r>
            <w:r w:rsidRPr="00E77793">
              <w:rPr>
                <w:color w:val="FF0000"/>
                <w:sz w:val="20"/>
                <w:szCs w:val="20"/>
              </w:rPr>
              <w:t xml:space="preserve"> leche entera se puede obtener en galón de 2000 ml o se puede obtener en bolsa larga vida de 1.100 ml, siendo de la misma marca y tipo de producto.</w:t>
            </w:r>
          </w:p>
        </w:tc>
      </w:tr>
      <w:tr w:rsidR="001E5F2A" w:rsidRPr="002D68BB" w14:paraId="10152A48" w14:textId="77777777">
        <w:trPr>
          <w:trHeight w:val="420"/>
        </w:trPr>
        <w:tc>
          <w:tcPr>
            <w:tcW w:w="13632" w:type="dxa"/>
            <w:gridSpan w:val="2"/>
            <w:shd w:val="clear" w:color="auto" w:fill="auto"/>
            <w:tcMar>
              <w:top w:w="100" w:type="dxa"/>
              <w:left w:w="100" w:type="dxa"/>
              <w:bottom w:w="100" w:type="dxa"/>
              <w:right w:w="100" w:type="dxa"/>
            </w:tcMar>
          </w:tcPr>
          <w:p w14:paraId="7DC1D4FF" w14:textId="425CFBAC" w:rsidR="001E5F2A" w:rsidRPr="002D68BB" w:rsidRDefault="00747094">
            <w:pPr>
              <w:pBdr>
                <w:top w:val="nil"/>
                <w:left w:val="nil"/>
                <w:bottom w:val="nil"/>
                <w:right w:val="nil"/>
                <w:between w:val="nil"/>
              </w:pBdr>
              <w:spacing w:after="120"/>
              <w:jc w:val="both"/>
              <w:rPr>
                <w:color w:val="000000"/>
                <w:sz w:val="20"/>
                <w:szCs w:val="20"/>
              </w:rPr>
            </w:pPr>
            <w:r w:rsidRPr="002D68BB">
              <w:rPr>
                <w:b/>
                <w:color w:val="000000"/>
                <w:sz w:val="20"/>
                <w:szCs w:val="20"/>
              </w:rPr>
              <w:t>Consistencia:</w:t>
            </w:r>
            <w:r w:rsidRPr="002D68BB">
              <w:rPr>
                <w:color w:val="000000"/>
                <w:sz w:val="20"/>
                <w:szCs w:val="20"/>
              </w:rPr>
              <w:t xml:space="preserve"> </w:t>
            </w:r>
            <w:r w:rsidRPr="00E77793">
              <w:rPr>
                <w:color w:val="FF0000"/>
                <w:sz w:val="20"/>
                <w:szCs w:val="20"/>
              </w:rPr>
              <w:t>Es la coherencia que debe existir al interior de cada categoría entre tipos de productos, tipos de clientes y su distribución, es decir, si una categoría es de productos alimenticios no debe incluir productos de aseo para el hogar en la misma categoría</w:t>
            </w:r>
            <w:r w:rsidR="00E77793" w:rsidRPr="00E77793">
              <w:rPr>
                <w:color w:val="FF0000"/>
                <w:sz w:val="20"/>
                <w:szCs w:val="20"/>
              </w:rPr>
              <w:t>. A</w:t>
            </w:r>
            <w:r w:rsidRPr="00E77793">
              <w:rPr>
                <w:color w:val="FF0000"/>
                <w:sz w:val="20"/>
                <w:szCs w:val="20"/>
              </w:rPr>
              <w:t>sí mismo si son lácteos, no debe asociarse con categorías de jabones y detergentes, en caso de promoción y publicidad se debe tener una relación entre cada línea de producto.</w:t>
            </w:r>
          </w:p>
        </w:tc>
      </w:tr>
    </w:tbl>
    <w:p w14:paraId="1703D883" w14:textId="77777777" w:rsidR="001E5F2A" w:rsidRPr="002D68BB" w:rsidRDefault="001E5F2A">
      <w:pPr>
        <w:rPr>
          <w:b/>
          <w:sz w:val="20"/>
          <w:szCs w:val="20"/>
        </w:rPr>
      </w:pPr>
    </w:p>
    <w:p w14:paraId="0995D097" w14:textId="77777777" w:rsidR="001E5F2A" w:rsidRPr="002D68BB" w:rsidRDefault="001E5F2A">
      <w:pPr>
        <w:rPr>
          <w:b/>
          <w:sz w:val="20"/>
          <w:szCs w:val="20"/>
        </w:rPr>
      </w:pPr>
    </w:p>
    <w:tbl>
      <w:tblPr>
        <w:tblStyle w:val="afffffffffb"/>
        <w:tblW w:w="134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440"/>
      </w:tblGrid>
      <w:tr w:rsidR="001E5F2A" w:rsidRPr="002D68BB" w14:paraId="08748D16" w14:textId="77777777">
        <w:trPr>
          <w:trHeight w:val="800"/>
        </w:trPr>
        <w:tc>
          <w:tcPr>
            <w:tcW w:w="13440"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536FF0C5" w14:textId="77777777" w:rsidR="001E5F2A" w:rsidRPr="002D68BB" w:rsidRDefault="00747094">
            <w:pPr>
              <w:pBdr>
                <w:top w:val="nil"/>
                <w:left w:val="nil"/>
                <w:bottom w:val="nil"/>
                <w:right w:val="nil"/>
                <w:between w:val="nil"/>
              </w:pBdr>
              <w:spacing w:before="480" w:after="120"/>
              <w:jc w:val="center"/>
              <w:rPr>
                <w:b/>
                <w:color w:val="000000"/>
                <w:sz w:val="20"/>
                <w:szCs w:val="20"/>
                <w:highlight w:val="cyan"/>
              </w:rPr>
            </w:pPr>
            <w:bookmarkStart w:id="16" w:name="_heading=h.wbp5ci2xju6m" w:colFirst="0" w:colLast="0"/>
            <w:bookmarkEnd w:id="16"/>
            <w:r w:rsidRPr="00CD30B0">
              <w:rPr>
                <w:b/>
                <w:color w:val="000000"/>
                <w:sz w:val="20"/>
                <w:szCs w:val="20"/>
              </w:rPr>
              <w:t>Cuadro de texto</w:t>
            </w:r>
          </w:p>
        </w:tc>
      </w:tr>
      <w:tr w:rsidR="001E5F2A" w:rsidRPr="002D68BB" w14:paraId="334A1AEC" w14:textId="77777777">
        <w:trPr>
          <w:trHeight w:val="500"/>
        </w:trPr>
        <w:tc>
          <w:tcPr>
            <w:tcW w:w="13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553E75" w14:textId="77777777" w:rsidR="001E5F2A" w:rsidRPr="002D68BB" w:rsidRDefault="00747094">
            <w:pPr>
              <w:spacing w:before="240" w:after="240"/>
              <w:rPr>
                <w:sz w:val="20"/>
                <w:szCs w:val="20"/>
                <w:highlight w:val="cyan"/>
              </w:rPr>
            </w:pPr>
            <w:r w:rsidRPr="00CD30B0">
              <w:rPr>
                <w:sz w:val="20"/>
                <w:szCs w:val="20"/>
              </w:rPr>
              <w:lastRenderedPageBreak/>
              <w:t xml:space="preserve">En la siguiente tabla se presenta un ejemplo de cómo se puede realizar la estructura de un producto. </w:t>
            </w:r>
          </w:p>
        </w:tc>
      </w:tr>
    </w:tbl>
    <w:p w14:paraId="3CF7927F" w14:textId="77777777" w:rsidR="001E5F2A" w:rsidRPr="002D68BB" w:rsidRDefault="001E5F2A">
      <w:pPr>
        <w:rPr>
          <w:b/>
          <w:sz w:val="20"/>
          <w:szCs w:val="20"/>
        </w:rPr>
      </w:pPr>
    </w:p>
    <w:p w14:paraId="00BBE5E9" w14:textId="77777777" w:rsidR="001E5F2A" w:rsidRPr="00CD30B0" w:rsidRDefault="001E5F2A">
      <w:pPr>
        <w:spacing w:after="120"/>
        <w:jc w:val="both"/>
        <w:rPr>
          <w:color w:val="FF0000"/>
          <w:sz w:val="20"/>
          <w:szCs w:val="20"/>
        </w:rPr>
      </w:pPr>
      <w:commentRangeStart w:id="17"/>
    </w:p>
    <w:p w14:paraId="2F210284" w14:textId="77777777" w:rsidR="00CD30B0" w:rsidRPr="00CD30B0" w:rsidRDefault="00747094">
      <w:pPr>
        <w:spacing w:after="120"/>
        <w:jc w:val="center"/>
        <w:rPr>
          <w:b/>
          <w:bCs/>
          <w:color w:val="FF0000"/>
          <w:sz w:val="20"/>
          <w:szCs w:val="20"/>
        </w:rPr>
      </w:pPr>
      <w:r w:rsidRPr="00CD30B0">
        <w:rPr>
          <w:b/>
          <w:bCs/>
          <w:color w:val="FF0000"/>
          <w:sz w:val="20"/>
          <w:szCs w:val="20"/>
        </w:rPr>
        <w:t>Tabla</w:t>
      </w:r>
      <w:r w:rsidR="00CD30B0" w:rsidRPr="00CD30B0">
        <w:rPr>
          <w:b/>
          <w:bCs/>
          <w:color w:val="FF0000"/>
          <w:sz w:val="20"/>
          <w:szCs w:val="20"/>
        </w:rPr>
        <w:t xml:space="preserve"> 2</w:t>
      </w:r>
    </w:p>
    <w:p w14:paraId="436FD1F8" w14:textId="33C3041E" w:rsidR="001E5F2A" w:rsidRPr="00CD30B0" w:rsidRDefault="00747094">
      <w:pPr>
        <w:spacing w:after="120"/>
        <w:jc w:val="center"/>
        <w:rPr>
          <w:i/>
          <w:iCs/>
          <w:color w:val="FF0000"/>
          <w:sz w:val="20"/>
          <w:szCs w:val="20"/>
        </w:rPr>
      </w:pPr>
      <w:r w:rsidRPr="00CD30B0">
        <w:rPr>
          <w:i/>
          <w:iCs/>
          <w:color w:val="FF0000"/>
          <w:sz w:val="20"/>
          <w:szCs w:val="20"/>
        </w:rPr>
        <w:t>Ejemplo de estructura de un portafolio de producto</w:t>
      </w:r>
      <w:commentRangeEnd w:id="17"/>
      <w:r w:rsidR="00CD30B0">
        <w:rPr>
          <w:rStyle w:val="CommentReference"/>
        </w:rPr>
        <w:commentReference w:id="17"/>
      </w:r>
    </w:p>
    <w:tbl>
      <w:tblPr>
        <w:tblStyle w:val="afffffffffc"/>
        <w:tblW w:w="10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6"/>
        <w:gridCol w:w="2711"/>
        <w:gridCol w:w="2711"/>
        <w:gridCol w:w="2712"/>
      </w:tblGrid>
      <w:tr w:rsidR="001E5F2A" w:rsidRPr="002D68BB" w14:paraId="45D5562C" w14:textId="77777777">
        <w:trPr>
          <w:trHeight w:val="106"/>
          <w:jc w:val="center"/>
        </w:trPr>
        <w:tc>
          <w:tcPr>
            <w:tcW w:w="1866" w:type="dxa"/>
            <w:shd w:val="clear" w:color="auto" w:fill="FFC000"/>
          </w:tcPr>
          <w:p w14:paraId="33D6E505" w14:textId="77777777" w:rsidR="001E5F2A" w:rsidRPr="002D68BB" w:rsidRDefault="00747094">
            <w:pPr>
              <w:spacing w:after="120"/>
              <w:jc w:val="both"/>
              <w:rPr>
                <w:sz w:val="20"/>
                <w:szCs w:val="20"/>
              </w:rPr>
            </w:pPr>
            <w:r w:rsidRPr="002D68BB">
              <w:rPr>
                <w:sz w:val="20"/>
                <w:szCs w:val="20"/>
              </w:rPr>
              <w:t>Amplitud</w:t>
            </w:r>
          </w:p>
        </w:tc>
        <w:tc>
          <w:tcPr>
            <w:tcW w:w="2711" w:type="dxa"/>
            <w:shd w:val="clear" w:color="auto" w:fill="FFC000"/>
          </w:tcPr>
          <w:p w14:paraId="561CD286" w14:textId="77777777" w:rsidR="001E5F2A" w:rsidRPr="002D68BB" w:rsidRDefault="00747094">
            <w:pPr>
              <w:spacing w:after="120"/>
              <w:jc w:val="both"/>
              <w:rPr>
                <w:sz w:val="20"/>
                <w:szCs w:val="20"/>
              </w:rPr>
            </w:pPr>
            <w:r w:rsidRPr="002D68BB">
              <w:rPr>
                <w:sz w:val="20"/>
                <w:szCs w:val="20"/>
              </w:rPr>
              <w:t>Extensión Horizontal</w:t>
            </w:r>
          </w:p>
        </w:tc>
        <w:tc>
          <w:tcPr>
            <w:tcW w:w="2711" w:type="dxa"/>
            <w:shd w:val="clear" w:color="auto" w:fill="FFC000"/>
          </w:tcPr>
          <w:p w14:paraId="2AC53320" w14:textId="77777777" w:rsidR="001E5F2A" w:rsidRPr="002D68BB" w:rsidRDefault="00747094">
            <w:pPr>
              <w:spacing w:after="120"/>
              <w:jc w:val="both"/>
              <w:rPr>
                <w:sz w:val="20"/>
                <w:szCs w:val="20"/>
              </w:rPr>
            </w:pPr>
            <w:r w:rsidRPr="002D68BB">
              <w:rPr>
                <w:sz w:val="20"/>
                <w:szCs w:val="20"/>
              </w:rPr>
              <w:t>Extensión Vertical o profundidad</w:t>
            </w:r>
          </w:p>
        </w:tc>
        <w:tc>
          <w:tcPr>
            <w:tcW w:w="2712" w:type="dxa"/>
            <w:shd w:val="clear" w:color="auto" w:fill="FFC000"/>
          </w:tcPr>
          <w:p w14:paraId="6A47214C" w14:textId="77777777" w:rsidR="001E5F2A" w:rsidRPr="002D68BB" w:rsidRDefault="00747094">
            <w:pPr>
              <w:spacing w:after="120"/>
              <w:jc w:val="both"/>
              <w:rPr>
                <w:sz w:val="20"/>
                <w:szCs w:val="20"/>
              </w:rPr>
            </w:pPr>
            <w:r w:rsidRPr="002D68BB">
              <w:rPr>
                <w:sz w:val="20"/>
                <w:szCs w:val="20"/>
              </w:rPr>
              <w:t>Consistencia</w:t>
            </w:r>
          </w:p>
        </w:tc>
      </w:tr>
      <w:tr w:rsidR="001E5F2A" w:rsidRPr="002D68BB" w14:paraId="37B4AFF2" w14:textId="77777777">
        <w:trPr>
          <w:trHeight w:val="106"/>
          <w:jc w:val="center"/>
        </w:trPr>
        <w:tc>
          <w:tcPr>
            <w:tcW w:w="1866" w:type="dxa"/>
            <w:vMerge w:val="restart"/>
            <w:vAlign w:val="center"/>
          </w:tcPr>
          <w:p w14:paraId="2457AF9A" w14:textId="77777777" w:rsidR="001E5F2A" w:rsidRPr="002D68BB" w:rsidRDefault="00747094">
            <w:pPr>
              <w:spacing w:after="120"/>
              <w:jc w:val="both"/>
              <w:rPr>
                <w:sz w:val="20"/>
                <w:szCs w:val="20"/>
              </w:rPr>
            </w:pPr>
            <w:r w:rsidRPr="002D68BB">
              <w:rPr>
                <w:sz w:val="20"/>
                <w:szCs w:val="20"/>
              </w:rPr>
              <w:t>Productos Lácteos</w:t>
            </w:r>
          </w:p>
        </w:tc>
        <w:tc>
          <w:tcPr>
            <w:tcW w:w="2711" w:type="dxa"/>
            <w:vAlign w:val="center"/>
          </w:tcPr>
          <w:p w14:paraId="52F863B6" w14:textId="77777777" w:rsidR="001E5F2A" w:rsidRPr="002D68BB" w:rsidRDefault="00747094">
            <w:pPr>
              <w:spacing w:after="120"/>
              <w:jc w:val="both"/>
              <w:rPr>
                <w:sz w:val="20"/>
                <w:szCs w:val="20"/>
              </w:rPr>
            </w:pPr>
            <w:r w:rsidRPr="002D68BB">
              <w:rPr>
                <w:sz w:val="20"/>
                <w:szCs w:val="20"/>
              </w:rPr>
              <w:t>Leche Entera</w:t>
            </w:r>
          </w:p>
        </w:tc>
        <w:tc>
          <w:tcPr>
            <w:tcW w:w="2711" w:type="dxa"/>
          </w:tcPr>
          <w:p w14:paraId="1E1622DF" w14:textId="77777777" w:rsidR="001E5F2A" w:rsidRPr="002D68BB" w:rsidRDefault="00747094">
            <w:pPr>
              <w:spacing w:after="120"/>
              <w:jc w:val="both"/>
              <w:rPr>
                <w:sz w:val="20"/>
                <w:szCs w:val="20"/>
              </w:rPr>
            </w:pPr>
            <w:r w:rsidRPr="002D68BB">
              <w:rPr>
                <w:sz w:val="20"/>
                <w:szCs w:val="20"/>
              </w:rPr>
              <w:t>Tarro x 2.000. ml.</w:t>
            </w:r>
          </w:p>
          <w:p w14:paraId="5244921D" w14:textId="77777777" w:rsidR="001E5F2A" w:rsidRPr="002D68BB" w:rsidRDefault="00747094">
            <w:pPr>
              <w:spacing w:after="120"/>
              <w:jc w:val="both"/>
              <w:rPr>
                <w:sz w:val="20"/>
                <w:szCs w:val="20"/>
              </w:rPr>
            </w:pPr>
            <w:r w:rsidRPr="002D68BB">
              <w:rPr>
                <w:sz w:val="20"/>
                <w:szCs w:val="20"/>
              </w:rPr>
              <w:t>Caja  x 1.000. ml.</w:t>
            </w:r>
          </w:p>
          <w:p w14:paraId="2BA638DB" w14:textId="77777777" w:rsidR="001E5F2A" w:rsidRPr="002D68BB" w:rsidRDefault="00747094">
            <w:pPr>
              <w:spacing w:after="120"/>
              <w:jc w:val="both"/>
              <w:rPr>
                <w:sz w:val="20"/>
                <w:szCs w:val="20"/>
              </w:rPr>
            </w:pPr>
            <w:r w:rsidRPr="002D68BB">
              <w:rPr>
                <w:sz w:val="20"/>
                <w:szCs w:val="20"/>
              </w:rPr>
              <w:t xml:space="preserve">Bolsa </w:t>
            </w:r>
            <w:proofErr w:type="spellStart"/>
            <w:r w:rsidRPr="002D68BB">
              <w:rPr>
                <w:sz w:val="20"/>
                <w:szCs w:val="20"/>
              </w:rPr>
              <w:t>x1.000</w:t>
            </w:r>
            <w:proofErr w:type="spellEnd"/>
            <w:r w:rsidRPr="002D68BB">
              <w:rPr>
                <w:sz w:val="20"/>
                <w:szCs w:val="20"/>
              </w:rPr>
              <w:t>. ml.</w:t>
            </w:r>
          </w:p>
          <w:p w14:paraId="22DFE6A1" w14:textId="77777777" w:rsidR="001E5F2A" w:rsidRPr="002D68BB" w:rsidRDefault="00747094">
            <w:pPr>
              <w:spacing w:after="120"/>
              <w:jc w:val="both"/>
              <w:rPr>
                <w:sz w:val="20"/>
                <w:szCs w:val="20"/>
              </w:rPr>
            </w:pPr>
            <w:r w:rsidRPr="002D68BB">
              <w:rPr>
                <w:sz w:val="20"/>
                <w:szCs w:val="20"/>
              </w:rPr>
              <w:t>Bolsa x  900.  Ml.</w:t>
            </w:r>
          </w:p>
        </w:tc>
        <w:tc>
          <w:tcPr>
            <w:tcW w:w="2712" w:type="dxa"/>
            <w:vMerge w:val="restart"/>
            <w:vAlign w:val="center"/>
          </w:tcPr>
          <w:p w14:paraId="029F6364" w14:textId="77777777" w:rsidR="001E5F2A" w:rsidRPr="002D68BB" w:rsidRDefault="00747094">
            <w:pPr>
              <w:spacing w:after="120"/>
              <w:jc w:val="both"/>
              <w:rPr>
                <w:sz w:val="20"/>
                <w:szCs w:val="20"/>
              </w:rPr>
            </w:pPr>
            <w:r w:rsidRPr="002D68BB">
              <w:rPr>
                <w:sz w:val="20"/>
                <w:szCs w:val="20"/>
              </w:rPr>
              <w:t>Corresponde al mismo tipo de producto, se diferencian por el tipo de empaque, por ende, su vida útil es similar</w:t>
            </w:r>
          </w:p>
        </w:tc>
      </w:tr>
      <w:tr w:rsidR="001E5F2A" w:rsidRPr="002D68BB" w14:paraId="2BA26368" w14:textId="77777777">
        <w:trPr>
          <w:trHeight w:val="106"/>
          <w:jc w:val="center"/>
        </w:trPr>
        <w:tc>
          <w:tcPr>
            <w:tcW w:w="1866" w:type="dxa"/>
            <w:vMerge/>
            <w:vAlign w:val="center"/>
          </w:tcPr>
          <w:p w14:paraId="29CEAEBC" w14:textId="77777777" w:rsidR="001E5F2A" w:rsidRPr="002D68BB" w:rsidRDefault="001E5F2A">
            <w:pPr>
              <w:widowControl w:val="0"/>
              <w:pBdr>
                <w:top w:val="nil"/>
                <w:left w:val="nil"/>
                <w:bottom w:val="nil"/>
                <w:right w:val="nil"/>
                <w:between w:val="nil"/>
              </w:pBdr>
              <w:rPr>
                <w:sz w:val="20"/>
                <w:szCs w:val="20"/>
              </w:rPr>
            </w:pPr>
          </w:p>
        </w:tc>
        <w:tc>
          <w:tcPr>
            <w:tcW w:w="2711" w:type="dxa"/>
            <w:vAlign w:val="center"/>
          </w:tcPr>
          <w:p w14:paraId="79122847" w14:textId="77777777" w:rsidR="001E5F2A" w:rsidRPr="002D68BB" w:rsidRDefault="00747094">
            <w:pPr>
              <w:spacing w:after="120"/>
              <w:jc w:val="both"/>
              <w:rPr>
                <w:sz w:val="20"/>
                <w:szCs w:val="20"/>
              </w:rPr>
            </w:pPr>
            <w:r w:rsidRPr="002D68BB">
              <w:rPr>
                <w:sz w:val="20"/>
                <w:szCs w:val="20"/>
              </w:rPr>
              <w:t xml:space="preserve">Leche </w:t>
            </w:r>
            <w:proofErr w:type="spellStart"/>
            <w:r w:rsidRPr="002D68BB">
              <w:rPr>
                <w:sz w:val="20"/>
                <w:szCs w:val="20"/>
              </w:rPr>
              <w:t>Deslactosada</w:t>
            </w:r>
            <w:proofErr w:type="spellEnd"/>
          </w:p>
        </w:tc>
        <w:tc>
          <w:tcPr>
            <w:tcW w:w="2711" w:type="dxa"/>
          </w:tcPr>
          <w:p w14:paraId="48A01EA8" w14:textId="77777777" w:rsidR="001E5F2A" w:rsidRPr="002D68BB" w:rsidRDefault="00747094">
            <w:pPr>
              <w:spacing w:after="120"/>
              <w:jc w:val="both"/>
              <w:rPr>
                <w:sz w:val="20"/>
                <w:szCs w:val="20"/>
              </w:rPr>
            </w:pPr>
            <w:r w:rsidRPr="002D68BB">
              <w:rPr>
                <w:sz w:val="20"/>
                <w:szCs w:val="20"/>
              </w:rPr>
              <w:t>Caja  x 1.000. ml.</w:t>
            </w:r>
          </w:p>
          <w:p w14:paraId="41C4FE67" w14:textId="77777777" w:rsidR="001E5F2A" w:rsidRPr="002D68BB" w:rsidRDefault="00747094">
            <w:pPr>
              <w:spacing w:after="120"/>
              <w:jc w:val="both"/>
              <w:rPr>
                <w:sz w:val="20"/>
                <w:szCs w:val="20"/>
              </w:rPr>
            </w:pPr>
            <w:r w:rsidRPr="002D68BB">
              <w:rPr>
                <w:sz w:val="20"/>
                <w:szCs w:val="20"/>
              </w:rPr>
              <w:t xml:space="preserve">Bolsa </w:t>
            </w:r>
            <w:proofErr w:type="spellStart"/>
            <w:r w:rsidRPr="002D68BB">
              <w:rPr>
                <w:sz w:val="20"/>
                <w:szCs w:val="20"/>
              </w:rPr>
              <w:t>x1.000</w:t>
            </w:r>
            <w:proofErr w:type="spellEnd"/>
            <w:r w:rsidRPr="002D68BB">
              <w:rPr>
                <w:sz w:val="20"/>
                <w:szCs w:val="20"/>
              </w:rPr>
              <w:t>. ml.</w:t>
            </w:r>
          </w:p>
          <w:p w14:paraId="3D609A6C" w14:textId="77777777" w:rsidR="001E5F2A" w:rsidRPr="002D68BB" w:rsidRDefault="00747094">
            <w:pPr>
              <w:spacing w:after="120"/>
              <w:jc w:val="both"/>
              <w:rPr>
                <w:sz w:val="20"/>
                <w:szCs w:val="20"/>
              </w:rPr>
            </w:pPr>
            <w:r w:rsidRPr="002D68BB">
              <w:rPr>
                <w:sz w:val="20"/>
                <w:szCs w:val="20"/>
              </w:rPr>
              <w:t>Bolsa x  900.  Ml.</w:t>
            </w:r>
          </w:p>
        </w:tc>
        <w:tc>
          <w:tcPr>
            <w:tcW w:w="2712" w:type="dxa"/>
            <w:vMerge/>
            <w:vAlign w:val="center"/>
          </w:tcPr>
          <w:p w14:paraId="3E10F561" w14:textId="77777777" w:rsidR="001E5F2A" w:rsidRPr="002D68BB" w:rsidRDefault="001E5F2A">
            <w:pPr>
              <w:widowControl w:val="0"/>
              <w:pBdr>
                <w:top w:val="nil"/>
                <w:left w:val="nil"/>
                <w:bottom w:val="nil"/>
                <w:right w:val="nil"/>
                <w:between w:val="nil"/>
              </w:pBdr>
              <w:rPr>
                <w:sz w:val="20"/>
                <w:szCs w:val="20"/>
              </w:rPr>
            </w:pPr>
          </w:p>
        </w:tc>
      </w:tr>
      <w:tr w:rsidR="001E5F2A" w:rsidRPr="002D68BB" w14:paraId="25977ABE" w14:textId="77777777">
        <w:trPr>
          <w:trHeight w:val="106"/>
          <w:jc w:val="center"/>
        </w:trPr>
        <w:tc>
          <w:tcPr>
            <w:tcW w:w="1866" w:type="dxa"/>
            <w:vMerge/>
            <w:vAlign w:val="center"/>
          </w:tcPr>
          <w:p w14:paraId="0FCC461B" w14:textId="77777777" w:rsidR="001E5F2A" w:rsidRPr="002D68BB" w:rsidRDefault="001E5F2A">
            <w:pPr>
              <w:widowControl w:val="0"/>
              <w:pBdr>
                <w:top w:val="nil"/>
                <w:left w:val="nil"/>
                <w:bottom w:val="nil"/>
                <w:right w:val="nil"/>
                <w:between w:val="nil"/>
              </w:pBdr>
              <w:rPr>
                <w:sz w:val="20"/>
                <w:szCs w:val="20"/>
              </w:rPr>
            </w:pPr>
          </w:p>
        </w:tc>
        <w:tc>
          <w:tcPr>
            <w:tcW w:w="2711" w:type="dxa"/>
            <w:vAlign w:val="center"/>
          </w:tcPr>
          <w:p w14:paraId="2AAA2B90" w14:textId="77777777" w:rsidR="001E5F2A" w:rsidRPr="002D68BB" w:rsidRDefault="00747094">
            <w:pPr>
              <w:spacing w:after="120"/>
              <w:jc w:val="both"/>
              <w:rPr>
                <w:sz w:val="20"/>
                <w:szCs w:val="20"/>
              </w:rPr>
            </w:pPr>
            <w:r w:rsidRPr="002D68BB">
              <w:rPr>
                <w:sz w:val="20"/>
                <w:szCs w:val="20"/>
              </w:rPr>
              <w:t>Yogurt entero</w:t>
            </w:r>
          </w:p>
        </w:tc>
        <w:tc>
          <w:tcPr>
            <w:tcW w:w="2711" w:type="dxa"/>
          </w:tcPr>
          <w:p w14:paraId="5D55FE2A" w14:textId="77777777" w:rsidR="001E5F2A" w:rsidRPr="002D68BB" w:rsidRDefault="00747094">
            <w:pPr>
              <w:spacing w:after="120"/>
              <w:jc w:val="both"/>
              <w:rPr>
                <w:sz w:val="20"/>
                <w:szCs w:val="20"/>
              </w:rPr>
            </w:pPr>
            <w:r w:rsidRPr="002D68BB">
              <w:rPr>
                <w:sz w:val="20"/>
                <w:szCs w:val="20"/>
              </w:rPr>
              <w:t>Tarro x 2.000. ml.</w:t>
            </w:r>
          </w:p>
          <w:p w14:paraId="47047CB4" w14:textId="77777777" w:rsidR="001E5F2A" w:rsidRPr="002D68BB" w:rsidRDefault="00747094">
            <w:pPr>
              <w:spacing w:after="120"/>
              <w:jc w:val="both"/>
              <w:rPr>
                <w:sz w:val="20"/>
                <w:szCs w:val="20"/>
              </w:rPr>
            </w:pPr>
            <w:r w:rsidRPr="002D68BB">
              <w:rPr>
                <w:sz w:val="20"/>
                <w:szCs w:val="20"/>
              </w:rPr>
              <w:t xml:space="preserve">Bolsa </w:t>
            </w:r>
            <w:proofErr w:type="spellStart"/>
            <w:r w:rsidRPr="002D68BB">
              <w:rPr>
                <w:sz w:val="20"/>
                <w:szCs w:val="20"/>
              </w:rPr>
              <w:t>x1.000</w:t>
            </w:r>
            <w:proofErr w:type="spellEnd"/>
            <w:r w:rsidRPr="002D68BB">
              <w:rPr>
                <w:sz w:val="20"/>
                <w:szCs w:val="20"/>
              </w:rPr>
              <w:t>. ml.</w:t>
            </w:r>
          </w:p>
          <w:p w14:paraId="1230F15E" w14:textId="77777777" w:rsidR="001E5F2A" w:rsidRPr="002D68BB" w:rsidRDefault="00747094">
            <w:pPr>
              <w:spacing w:after="120"/>
              <w:jc w:val="both"/>
              <w:rPr>
                <w:sz w:val="20"/>
                <w:szCs w:val="20"/>
              </w:rPr>
            </w:pPr>
            <w:r w:rsidRPr="002D68BB">
              <w:rPr>
                <w:sz w:val="20"/>
                <w:szCs w:val="20"/>
              </w:rPr>
              <w:t>vaso x  200.  Ml.</w:t>
            </w:r>
          </w:p>
        </w:tc>
        <w:tc>
          <w:tcPr>
            <w:tcW w:w="2712" w:type="dxa"/>
            <w:vMerge w:val="restart"/>
            <w:vAlign w:val="center"/>
          </w:tcPr>
          <w:p w14:paraId="7AA84CCE" w14:textId="77777777" w:rsidR="001E5F2A" w:rsidRPr="002D68BB" w:rsidRDefault="00747094">
            <w:pPr>
              <w:spacing w:after="120"/>
              <w:jc w:val="both"/>
              <w:rPr>
                <w:sz w:val="20"/>
                <w:szCs w:val="20"/>
              </w:rPr>
            </w:pPr>
            <w:r w:rsidRPr="002D68BB">
              <w:rPr>
                <w:sz w:val="20"/>
                <w:szCs w:val="20"/>
              </w:rPr>
              <w:t>Es un derivado lácteo, con vida útil similares</w:t>
            </w:r>
          </w:p>
        </w:tc>
      </w:tr>
      <w:tr w:rsidR="001E5F2A" w:rsidRPr="002D68BB" w14:paraId="1F77CEE5" w14:textId="77777777">
        <w:trPr>
          <w:trHeight w:val="106"/>
          <w:jc w:val="center"/>
        </w:trPr>
        <w:tc>
          <w:tcPr>
            <w:tcW w:w="1866" w:type="dxa"/>
            <w:vMerge/>
            <w:vAlign w:val="center"/>
          </w:tcPr>
          <w:p w14:paraId="3F4C80E6" w14:textId="77777777" w:rsidR="001E5F2A" w:rsidRPr="002D68BB" w:rsidRDefault="001E5F2A">
            <w:pPr>
              <w:widowControl w:val="0"/>
              <w:pBdr>
                <w:top w:val="nil"/>
                <w:left w:val="nil"/>
                <w:bottom w:val="nil"/>
                <w:right w:val="nil"/>
                <w:between w:val="nil"/>
              </w:pBdr>
              <w:rPr>
                <w:sz w:val="20"/>
                <w:szCs w:val="20"/>
              </w:rPr>
            </w:pPr>
          </w:p>
        </w:tc>
        <w:tc>
          <w:tcPr>
            <w:tcW w:w="2711" w:type="dxa"/>
            <w:vAlign w:val="center"/>
          </w:tcPr>
          <w:p w14:paraId="74F9C208" w14:textId="77777777" w:rsidR="001E5F2A" w:rsidRPr="002D68BB" w:rsidRDefault="00747094">
            <w:pPr>
              <w:spacing w:after="120"/>
              <w:jc w:val="both"/>
              <w:rPr>
                <w:sz w:val="20"/>
                <w:szCs w:val="20"/>
              </w:rPr>
            </w:pPr>
            <w:r w:rsidRPr="002D68BB">
              <w:rPr>
                <w:sz w:val="20"/>
                <w:szCs w:val="20"/>
              </w:rPr>
              <w:t>Yogurt fitness</w:t>
            </w:r>
          </w:p>
        </w:tc>
        <w:tc>
          <w:tcPr>
            <w:tcW w:w="2711" w:type="dxa"/>
          </w:tcPr>
          <w:p w14:paraId="2C959BE0" w14:textId="77777777" w:rsidR="001E5F2A" w:rsidRPr="002D68BB" w:rsidRDefault="00747094">
            <w:pPr>
              <w:spacing w:after="120"/>
              <w:jc w:val="both"/>
              <w:rPr>
                <w:sz w:val="20"/>
                <w:szCs w:val="20"/>
              </w:rPr>
            </w:pPr>
            <w:r w:rsidRPr="002D68BB">
              <w:rPr>
                <w:sz w:val="20"/>
                <w:szCs w:val="20"/>
              </w:rPr>
              <w:t>Tarro x 2.000. ml.</w:t>
            </w:r>
          </w:p>
          <w:p w14:paraId="0289BAAB" w14:textId="77777777" w:rsidR="001E5F2A" w:rsidRPr="002D68BB" w:rsidRDefault="00747094">
            <w:pPr>
              <w:spacing w:after="120"/>
              <w:jc w:val="both"/>
              <w:rPr>
                <w:sz w:val="20"/>
                <w:szCs w:val="20"/>
              </w:rPr>
            </w:pPr>
            <w:r w:rsidRPr="002D68BB">
              <w:rPr>
                <w:sz w:val="20"/>
                <w:szCs w:val="20"/>
              </w:rPr>
              <w:t xml:space="preserve">Bolsa </w:t>
            </w:r>
            <w:proofErr w:type="spellStart"/>
            <w:r w:rsidRPr="002D68BB">
              <w:rPr>
                <w:sz w:val="20"/>
                <w:szCs w:val="20"/>
              </w:rPr>
              <w:t>x1.000</w:t>
            </w:r>
            <w:proofErr w:type="spellEnd"/>
            <w:r w:rsidRPr="002D68BB">
              <w:rPr>
                <w:sz w:val="20"/>
                <w:szCs w:val="20"/>
              </w:rPr>
              <w:t>. ml.</w:t>
            </w:r>
          </w:p>
          <w:p w14:paraId="78CAE0E0" w14:textId="77777777" w:rsidR="001E5F2A" w:rsidRPr="002D68BB" w:rsidRDefault="00747094">
            <w:pPr>
              <w:spacing w:after="120"/>
              <w:jc w:val="both"/>
              <w:rPr>
                <w:sz w:val="20"/>
                <w:szCs w:val="20"/>
              </w:rPr>
            </w:pPr>
            <w:r w:rsidRPr="002D68BB">
              <w:rPr>
                <w:sz w:val="20"/>
                <w:szCs w:val="20"/>
              </w:rPr>
              <w:t>vaso x  200.  Ml.</w:t>
            </w:r>
          </w:p>
        </w:tc>
        <w:tc>
          <w:tcPr>
            <w:tcW w:w="2712" w:type="dxa"/>
            <w:vMerge/>
            <w:vAlign w:val="center"/>
          </w:tcPr>
          <w:p w14:paraId="1A21D868" w14:textId="77777777" w:rsidR="001E5F2A" w:rsidRPr="002D68BB" w:rsidRDefault="001E5F2A">
            <w:pPr>
              <w:widowControl w:val="0"/>
              <w:pBdr>
                <w:top w:val="nil"/>
                <w:left w:val="nil"/>
                <w:bottom w:val="nil"/>
                <w:right w:val="nil"/>
                <w:between w:val="nil"/>
              </w:pBdr>
              <w:rPr>
                <w:sz w:val="20"/>
                <w:szCs w:val="20"/>
              </w:rPr>
            </w:pPr>
          </w:p>
        </w:tc>
      </w:tr>
    </w:tbl>
    <w:p w14:paraId="5248FB1C" w14:textId="77777777" w:rsidR="001E5F2A" w:rsidRPr="00C2747A" w:rsidRDefault="00747094">
      <w:pPr>
        <w:spacing w:after="120"/>
        <w:jc w:val="center"/>
        <w:rPr>
          <w:strike/>
          <w:color w:val="FF0000"/>
          <w:sz w:val="20"/>
          <w:szCs w:val="20"/>
        </w:rPr>
      </w:pPr>
      <w:commentRangeStart w:id="18"/>
      <w:r w:rsidRPr="00C2747A">
        <w:rPr>
          <w:strike/>
          <w:color w:val="FF0000"/>
          <w:sz w:val="20"/>
          <w:szCs w:val="20"/>
        </w:rPr>
        <w:t>Fuente: elaboración propia experto</w:t>
      </w:r>
      <w:commentRangeEnd w:id="18"/>
      <w:r w:rsidR="00F0237C" w:rsidRPr="00C2747A">
        <w:rPr>
          <w:rStyle w:val="CommentReference"/>
          <w:strike/>
        </w:rPr>
        <w:commentReference w:id="18"/>
      </w:r>
    </w:p>
    <w:p w14:paraId="54D64BCB" w14:textId="77777777" w:rsidR="001E5F2A" w:rsidRPr="002D68BB" w:rsidRDefault="00747094">
      <w:pPr>
        <w:spacing w:after="120"/>
        <w:jc w:val="both"/>
        <w:rPr>
          <w:b/>
          <w:sz w:val="20"/>
          <w:szCs w:val="20"/>
        </w:rPr>
      </w:pPr>
      <w:r w:rsidRPr="002D68BB">
        <w:rPr>
          <w:b/>
          <w:sz w:val="20"/>
          <w:szCs w:val="20"/>
        </w:rPr>
        <w:t>3.1 Funcionalidad del portafolio de productos</w:t>
      </w:r>
    </w:p>
    <w:tbl>
      <w:tblPr>
        <w:tblStyle w:val="afffffffffd"/>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06B5E815" w14:textId="77777777">
        <w:trPr>
          <w:trHeight w:val="580"/>
        </w:trPr>
        <w:tc>
          <w:tcPr>
            <w:tcW w:w="1456" w:type="dxa"/>
            <w:shd w:val="clear" w:color="auto" w:fill="C9DAF8"/>
            <w:tcMar>
              <w:top w:w="100" w:type="dxa"/>
              <w:left w:w="100" w:type="dxa"/>
              <w:bottom w:w="100" w:type="dxa"/>
              <w:right w:w="100" w:type="dxa"/>
            </w:tcMar>
          </w:tcPr>
          <w:p w14:paraId="3C2696CB"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lastRenderedPageBreak/>
              <w:t>Tipo de recurso</w:t>
            </w:r>
          </w:p>
        </w:tc>
        <w:tc>
          <w:tcPr>
            <w:tcW w:w="12175" w:type="dxa"/>
            <w:shd w:val="clear" w:color="auto" w:fill="C9DAF8"/>
            <w:tcMar>
              <w:top w:w="100" w:type="dxa"/>
              <w:left w:w="100" w:type="dxa"/>
              <w:bottom w:w="100" w:type="dxa"/>
              <w:right w:w="100" w:type="dxa"/>
            </w:tcMar>
          </w:tcPr>
          <w:p w14:paraId="2F73C0BD"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650CDFED" w14:textId="77777777">
        <w:trPr>
          <w:trHeight w:val="420"/>
        </w:trPr>
        <w:tc>
          <w:tcPr>
            <w:tcW w:w="13631" w:type="dxa"/>
            <w:gridSpan w:val="2"/>
            <w:shd w:val="clear" w:color="auto" w:fill="auto"/>
            <w:tcMar>
              <w:top w:w="100" w:type="dxa"/>
              <w:left w:w="100" w:type="dxa"/>
              <w:bottom w:w="100" w:type="dxa"/>
              <w:right w:w="100" w:type="dxa"/>
            </w:tcMar>
          </w:tcPr>
          <w:p w14:paraId="0B9523CE" w14:textId="77777777" w:rsidR="001E5F2A" w:rsidRPr="002D68BB" w:rsidRDefault="00747094">
            <w:pPr>
              <w:spacing w:after="120"/>
              <w:jc w:val="both"/>
              <w:rPr>
                <w:sz w:val="20"/>
                <w:szCs w:val="20"/>
              </w:rPr>
            </w:pPr>
            <w:r w:rsidRPr="002D68BB">
              <w:rPr>
                <w:sz w:val="20"/>
                <w:szCs w:val="20"/>
              </w:rPr>
              <w:t>La estructura de un portafolio permite varias funcionalidades que contribuyen a la gestión de mercadeo y ventas en las empresas de alimentos, como son:</w:t>
            </w:r>
          </w:p>
          <w:p w14:paraId="738B55D2" w14:textId="77777777" w:rsidR="001E5F2A" w:rsidRPr="002D68BB" w:rsidRDefault="00747094">
            <w:pPr>
              <w:numPr>
                <w:ilvl w:val="0"/>
                <w:numId w:val="2"/>
              </w:numPr>
              <w:pBdr>
                <w:top w:val="nil"/>
                <w:left w:val="nil"/>
                <w:bottom w:val="nil"/>
                <w:right w:val="nil"/>
                <w:between w:val="nil"/>
              </w:pBdr>
              <w:jc w:val="both"/>
              <w:rPr>
                <w:color w:val="000000"/>
                <w:sz w:val="20"/>
                <w:szCs w:val="20"/>
              </w:rPr>
            </w:pPr>
            <w:r w:rsidRPr="002D68BB">
              <w:rPr>
                <w:color w:val="000000"/>
                <w:sz w:val="20"/>
                <w:szCs w:val="20"/>
              </w:rPr>
              <w:t>Permite el análisis de competitividad de cada uno de los productos y sus presentaciones, así como el análisis de las líneas o categorías a las que corresponden, en aspectos como rotación, margen de contribución unitario y como la rentabilidad de las diferentes líneas o categorías de productos.</w:t>
            </w:r>
          </w:p>
          <w:p w14:paraId="43685E23" w14:textId="77777777" w:rsidR="001E5F2A" w:rsidRPr="002D68BB" w:rsidRDefault="00747094">
            <w:pPr>
              <w:numPr>
                <w:ilvl w:val="0"/>
                <w:numId w:val="2"/>
              </w:numPr>
              <w:pBdr>
                <w:top w:val="nil"/>
                <w:left w:val="nil"/>
                <w:bottom w:val="nil"/>
                <w:right w:val="nil"/>
                <w:between w:val="nil"/>
              </w:pBdr>
              <w:jc w:val="both"/>
              <w:rPr>
                <w:color w:val="000000"/>
                <w:sz w:val="20"/>
                <w:szCs w:val="20"/>
              </w:rPr>
            </w:pPr>
            <w:r w:rsidRPr="002D68BB">
              <w:rPr>
                <w:color w:val="000000"/>
                <w:sz w:val="20"/>
                <w:szCs w:val="20"/>
              </w:rPr>
              <w:t>Facilita identificar los productos más vendidos, los menos vendidos, y sus características, evidenciando a través de qué canales de venta, qué tipo de presentación o variación, etc.</w:t>
            </w:r>
          </w:p>
          <w:p w14:paraId="15F04081" w14:textId="763FC84E" w:rsidR="001E5F2A" w:rsidRPr="000116A9" w:rsidRDefault="00747094">
            <w:pPr>
              <w:numPr>
                <w:ilvl w:val="0"/>
                <w:numId w:val="2"/>
              </w:numPr>
              <w:pBdr>
                <w:top w:val="nil"/>
                <w:left w:val="nil"/>
                <w:bottom w:val="nil"/>
                <w:right w:val="nil"/>
                <w:between w:val="nil"/>
              </w:pBdr>
              <w:jc w:val="both"/>
              <w:rPr>
                <w:color w:val="FF0000"/>
                <w:sz w:val="20"/>
                <w:szCs w:val="20"/>
              </w:rPr>
            </w:pPr>
            <w:r w:rsidRPr="000116A9">
              <w:rPr>
                <w:color w:val="FF0000"/>
                <w:sz w:val="20"/>
                <w:szCs w:val="20"/>
              </w:rPr>
              <w:t>Permite realizar estudios de precios, ya que posibilita comparar con la competencia</w:t>
            </w:r>
            <w:r w:rsidR="000116A9" w:rsidRPr="000116A9">
              <w:rPr>
                <w:color w:val="FF0000"/>
                <w:sz w:val="20"/>
                <w:szCs w:val="20"/>
              </w:rPr>
              <w:t xml:space="preserve"> y determinar </w:t>
            </w:r>
            <w:r w:rsidRPr="000116A9">
              <w:rPr>
                <w:color w:val="FF0000"/>
                <w:sz w:val="20"/>
                <w:szCs w:val="20"/>
              </w:rPr>
              <w:t>cu</w:t>
            </w:r>
            <w:r w:rsidR="000116A9" w:rsidRPr="000116A9">
              <w:rPr>
                <w:color w:val="FF0000"/>
                <w:sz w:val="20"/>
                <w:szCs w:val="20"/>
              </w:rPr>
              <w:t>á</w:t>
            </w:r>
            <w:r w:rsidRPr="000116A9">
              <w:rPr>
                <w:color w:val="FF0000"/>
                <w:sz w:val="20"/>
                <w:szCs w:val="20"/>
              </w:rPr>
              <w:t>les permiten viabilidad rentable. El portafolio de productos permite tomar decisiones respecto de estrategias comerciales, reforzando l</w:t>
            </w:r>
            <w:r w:rsidR="000116A9">
              <w:rPr>
                <w:color w:val="FF0000"/>
                <w:sz w:val="20"/>
                <w:szCs w:val="20"/>
              </w:rPr>
              <w:t>o</w:t>
            </w:r>
            <w:r w:rsidRPr="000116A9">
              <w:rPr>
                <w:color w:val="FF0000"/>
                <w:sz w:val="20"/>
                <w:szCs w:val="20"/>
              </w:rPr>
              <w:t>s</w:t>
            </w:r>
            <w:r w:rsidR="000116A9">
              <w:rPr>
                <w:color w:val="FF0000"/>
                <w:sz w:val="20"/>
                <w:szCs w:val="20"/>
              </w:rPr>
              <w:t xml:space="preserve"> productos</w:t>
            </w:r>
            <w:r w:rsidRPr="000116A9">
              <w:rPr>
                <w:color w:val="FF0000"/>
                <w:sz w:val="20"/>
                <w:szCs w:val="20"/>
              </w:rPr>
              <w:t xml:space="preserve"> más débiles y ampliando los productos más fuertes.</w:t>
            </w:r>
          </w:p>
          <w:p w14:paraId="3CE75BE5" w14:textId="022D0863" w:rsidR="001E5F2A" w:rsidRPr="001F354D" w:rsidRDefault="00747094">
            <w:pPr>
              <w:numPr>
                <w:ilvl w:val="0"/>
                <w:numId w:val="2"/>
              </w:numPr>
              <w:pBdr>
                <w:top w:val="nil"/>
                <w:left w:val="nil"/>
                <w:bottom w:val="nil"/>
                <w:right w:val="nil"/>
                <w:between w:val="nil"/>
              </w:pBdr>
              <w:jc w:val="both"/>
              <w:rPr>
                <w:color w:val="FF0000"/>
                <w:sz w:val="20"/>
                <w:szCs w:val="20"/>
              </w:rPr>
            </w:pPr>
            <w:r w:rsidRPr="001F354D">
              <w:rPr>
                <w:color w:val="FF0000"/>
                <w:sz w:val="20"/>
                <w:szCs w:val="20"/>
              </w:rPr>
              <w:t>Facilita las ventas</w:t>
            </w:r>
            <w:r w:rsidR="001F354D" w:rsidRPr="001F354D">
              <w:rPr>
                <w:color w:val="FF0000"/>
                <w:sz w:val="20"/>
                <w:szCs w:val="20"/>
              </w:rPr>
              <w:t>, ya que</w:t>
            </w:r>
            <w:r w:rsidRPr="001F354D">
              <w:rPr>
                <w:color w:val="FF0000"/>
                <w:sz w:val="20"/>
                <w:szCs w:val="20"/>
              </w:rPr>
              <w:t xml:space="preserve"> la contribución de un portafolio permite que los clientes identifiquen las posibilidades de compra y que otras opciones de productos pued</w:t>
            </w:r>
            <w:r w:rsidR="001F354D" w:rsidRPr="001F354D">
              <w:rPr>
                <w:color w:val="FF0000"/>
                <w:sz w:val="20"/>
                <w:szCs w:val="20"/>
              </w:rPr>
              <w:t>a</w:t>
            </w:r>
            <w:r w:rsidRPr="001F354D">
              <w:rPr>
                <w:color w:val="FF0000"/>
                <w:sz w:val="20"/>
                <w:szCs w:val="20"/>
              </w:rPr>
              <w:t>n acceder por marca o por categoría.</w:t>
            </w:r>
          </w:p>
          <w:p w14:paraId="12BD4187" w14:textId="724A90D0" w:rsidR="001E5F2A" w:rsidRDefault="00747094">
            <w:pPr>
              <w:numPr>
                <w:ilvl w:val="0"/>
                <w:numId w:val="2"/>
              </w:numPr>
              <w:pBdr>
                <w:top w:val="nil"/>
                <w:left w:val="nil"/>
                <w:bottom w:val="nil"/>
                <w:right w:val="nil"/>
                <w:between w:val="nil"/>
              </w:pBdr>
              <w:jc w:val="both"/>
              <w:rPr>
                <w:color w:val="FF0000"/>
                <w:sz w:val="20"/>
                <w:szCs w:val="20"/>
              </w:rPr>
            </w:pPr>
            <w:r w:rsidRPr="001F354D">
              <w:rPr>
                <w:color w:val="FF0000"/>
                <w:sz w:val="20"/>
                <w:szCs w:val="20"/>
              </w:rPr>
              <w:t>En general</w:t>
            </w:r>
            <w:r w:rsidR="001F354D" w:rsidRPr="001F354D">
              <w:rPr>
                <w:color w:val="FF0000"/>
                <w:sz w:val="20"/>
                <w:szCs w:val="20"/>
              </w:rPr>
              <w:t>,</w:t>
            </w:r>
            <w:r w:rsidRPr="001F354D">
              <w:rPr>
                <w:color w:val="FF0000"/>
                <w:sz w:val="20"/>
                <w:szCs w:val="20"/>
              </w:rPr>
              <w:t xml:space="preserve"> el portafolio y su comportamiento define las estacionalidades de venta, desde el análisis de cada línea o producto, en función del periodo de venta en un año, es decir en</w:t>
            </w:r>
            <w:r w:rsidR="001F354D" w:rsidRPr="001F354D">
              <w:rPr>
                <w:color w:val="FF0000"/>
                <w:sz w:val="20"/>
                <w:szCs w:val="20"/>
              </w:rPr>
              <w:t xml:space="preserve"> qué </w:t>
            </w:r>
            <w:r w:rsidRPr="001F354D">
              <w:rPr>
                <w:color w:val="FF0000"/>
                <w:sz w:val="20"/>
                <w:szCs w:val="20"/>
              </w:rPr>
              <w:t>época se vende más o menos</w:t>
            </w:r>
            <w:r w:rsidR="001F354D" w:rsidRPr="001F354D">
              <w:rPr>
                <w:color w:val="FF0000"/>
                <w:sz w:val="20"/>
                <w:szCs w:val="20"/>
              </w:rPr>
              <w:t>,</w:t>
            </w:r>
            <w:r w:rsidRPr="001F354D">
              <w:rPr>
                <w:color w:val="FF0000"/>
                <w:sz w:val="20"/>
                <w:szCs w:val="20"/>
              </w:rPr>
              <w:t xml:space="preserve"> cada producto</w:t>
            </w:r>
            <w:r w:rsidR="001F354D" w:rsidRPr="001F354D">
              <w:rPr>
                <w:color w:val="FF0000"/>
                <w:sz w:val="20"/>
                <w:szCs w:val="20"/>
              </w:rPr>
              <w:t xml:space="preserve">. Esto </w:t>
            </w:r>
            <w:r w:rsidRPr="001F354D">
              <w:rPr>
                <w:color w:val="FF0000"/>
                <w:sz w:val="20"/>
                <w:szCs w:val="20"/>
              </w:rPr>
              <w:t>facilita la planeación y programación de la producción</w:t>
            </w:r>
            <w:r w:rsidR="001F354D" w:rsidRPr="001F354D">
              <w:rPr>
                <w:color w:val="FF0000"/>
                <w:sz w:val="20"/>
                <w:szCs w:val="20"/>
              </w:rPr>
              <w:t xml:space="preserve">. </w:t>
            </w:r>
          </w:p>
          <w:p w14:paraId="018789A6" w14:textId="3E1A467D" w:rsidR="001E5F2A" w:rsidRDefault="00747094">
            <w:pPr>
              <w:numPr>
                <w:ilvl w:val="0"/>
                <w:numId w:val="2"/>
              </w:numPr>
              <w:pBdr>
                <w:top w:val="nil"/>
                <w:left w:val="nil"/>
                <w:bottom w:val="nil"/>
                <w:right w:val="nil"/>
                <w:between w:val="nil"/>
              </w:pBdr>
              <w:jc w:val="both"/>
              <w:rPr>
                <w:color w:val="000000"/>
                <w:sz w:val="20"/>
                <w:szCs w:val="20"/>
              </w:rPr>
            </w:pPr>
            <w:r w:rsidRPr="002D68BB">
              <w:rPr>
                <w:color w:val="000000"/>
                <w:sz w:val="20"/>
                <w:szCs w:val="20"/>
              </w:rPr>
              <w:t>Orienta la contratación de personal y distribuidores según las necesidades de la empresa.</w:t>
            </w:r>
          </w:p>
          <w:p w14:paraId="110F0A38" w14:textId="77777777" w:rsidR="001F354D" w:rsidRPr="002D68BB" w:rsidRDefault="001F354D" w:rsidP="001F354D">
            <w:pPr>
              <w:pBdr>
                <w:top w:val="nil"/>
                <w:left w:val="nil"/>
                <w:bottom w:val="nil"/>
                <w:right w:val="nil"/>
                <w:between w:val="nil"/>
              </w:pBdr>
              <w:ind w:left="720"/>
              <w:jc w:val="both"/>
              <w:rPr>
                <w:color w:val="000000"/>
                <w:sz w:val="20"/>
                <w:szCs w:val="20"/>
              </w:rPr>
            </w:pPr>
          </w:p>
          <w:p w14:paraId="47B86239" w14:textId="42498A4A" w:rsidR="001E5F2A" w:rsidRPr="00C2747A" w:rsidRDefault="00747094">
            <w:pPr>
              <w:spacing w:after="120"/>
              <w:rPr>
                <w:b/>
                <w:strike/>
                <w:color w:val="FF0000"/>
                <w:sz w:val="20"/>
                <w:szCs w:val="20"/>
              </w:rPr>
            </w:pPr>
            <w:commentRangeStart w:id="19"/>
            <w:r w:rsidRPr="00C2747A">
              <w:rPr>
                <w:b/>
                <w:strike/>
                <w:color w:val="FF0000"/>
                <w:sz w:val="20"/>
                <w:szCs w:val="20"/>
              </w:rPr>
              <w:t>Ejemplo de portafolio de productos en canal convencional y canal web de empresas de alimentos</w:t>
            </w:r>
            <w:commentRangeEnd w:id="19"/>
            <w:r w:rsidR="001F354D" w:rsidRPr="00C2747A">
              <w:rPr>
                <w:rStyle w:val="CommentReference"/>
                <w:strike/>
                <w:color w:val="FF0000"/>
              </w:rPr>
              <w:commentReference w:id="19"/>
            </w:r>
            <w:r w:rsidR="001F354D" w:rsidRPr="00C2747A">
              <w:rPr>
                <w:b/>
                <w:strike/>
                <w:color w:val="FF0000"/>
                <w:sz w:val="20"/>
                <w:szCs w:val="20"/>
              </w:rPr>
              <w:t xml:space="preserve"> </w:t>
            </w:r>
          </w:p>
          <w:p w14:paraId="079CF20A" w14:textId="77777777" w:rsidR="001E5F2A" w:rsidRPr="002D68BB" w:rsidRDefault="001E5F2A">
            <w:pPr>
              <w:spacing w:after="120"/>
              <w:rPr>
                <w:b/>
                <w:sz w:val="20"/>
                <w:szCs w:val="20"/>
              </w:rPr>
            </w:pPr>
          </w:p>
          <w:p w14:paraId="2AFE1398" w14:textId="77777777" w:rsidR="001E5F2A" w:rsidRPr="002D68BB" w:rsidRDefault="00747094">
            <w:pPr>
              <w:spacing w:after="120"/>
              <w:rPr>
                <w:b/>
                <w:sz w:val="20"/>
                <w:szCs w:val="20"/>
              </w:rPr>
            </w:pPr>
            <w:r w:rsidRPr="001F354D">
              <w:rPr>
                <w:b/>
                <w:sz w:val="20"/>
                <w:szCs w:val="20"/>
                <w:highlight w:val="yellow"/>
              </w:rPr>
              <w:t>Canal convencional</w:t>
            </w:r>
          </w:p>
          <w:p w14:paraId="70427D44" w14:textId="77777777" w:rsidR="001E5F2A" w:rsidRPr="002D68BB" w:rsidRDefault="00B320BE">
            <w:pPr>
              <w:spacing w:after="120"/>
              <w:rPr>
                <w:sz w:val="20"/>
                <w:szCs w:val="20"/>
              </w:rPr>
            </w:pPr>
            <w:r>
              <w:rPr>
                <w:noProof/>
                <w:sz w:val="20"/>
                <w:szCs w:val="20"/>
              </w:rPr>
              <w:lastRenderedPageBreak/>
              <w:pict w14:anchorId="5E8565D5">
                <v:shape id="image12.jpg" o:spid="_x0000_i1042" type="#_x0000_t75" alt="Varios comestibles en carrito de compras" style="width:225.95pt;height:150.15pt;visibility:visible;mso-wrap-style:square;mso-width-percent:0;mso-height-percent:0;mso-width-percent:0;mso-height-percent:0">
                  <v:imagedata r:id="rId111" o:title="Varios comestibles en carrito de compras"/>
                </v:shape>
              </w:pict>
            </w:r>
          </w:p>
          <w:p w14:paraId="41CC8BBF" w14:textId="77777777" w:rsidR="001E5F2A" w:rsidRPr="002D68BB" w:rsidRDefault="00747094">
            <w:pPr>
              <w:spacing w:after="120"/>
              <w:rPr>
                <w:sz w:val="20"/>
                <w:szCs w:val="20"/>
              </w:rPr>
            </w:pPr>
            <w:r w:rsidRPr="001F354D">
              <w:rPr>
                <w:sz w:val="20"/>
                <w:szCs w:val="20"/>
                <w:highlight w:val="yellow"/>
              </w:rPr>
              <w:t>Imagen de una persona comprando en supermercado o tienda</w:t>
            </w:r>
          </w:p>
          <w:p w14:paraId="5F19E38B"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632202_CF1_i035</w:t>
            </w:r>
            <w:proofErr w:type="spellEnd"/>
          </w:p>
          <w:p w14:paraId="7F3B3E6F" w14:textId="77777777" w:rsidR="001E5F2A" w:rsidRPr="002D68BB" w:rsidRDefault="001E5F2A">
            <w:pPr>
              <w:widowControl w:val="0"/>
              <w:rPr>
                <w:sz w:val="20"/>
                <w:szCs w:val="20"/>
              </w:rPr>
            </w:pPr>
          </w:p>
          <w:p w14:paraId="1ED71A98" w14:textId="77777777" w:rsidR="001E5F2A" w:rsidRPr="002D68BB" w:rsidRDefault="00747094">
            <w:pPr>
              <w:widowControl w:val="0"/>
              <w:rPr>
                <w:b/>
                <w:sz w:val="20"/>
                <w:szCs w:val="20"/>
              </w:rPr>
            </w:pPr>
            <w:r w:rsidRPr="001F354D">
              <w:rPr>
                <w:b/>
                <w:sz w:val="20"/>
                <w:szCs w:val="20"/>
                <w:highlight w:val="yellow"/>
              </w:rPr>
              <w:t>Canal web</w:t>
            </w:r>
          </w:p>
          <w:p w14:paraId="3D23ECD8" w14:textId="77777777" w:rsidR="001E5F2A" w:rsidRPr="002D68BB" w:rsidRDefault="00747094">
            <w:pPr>
              <w:widowControl w:val="0"/>
              <w:rPr>
                <w:sz w:val="20"/>
                <w:szCs w:val="20"/>
              </w:rPr>
            </w:pPr>
            <w:r w:rsidRPr="002D68BB">
              <w:rPr>
                <w:sz w:val="20"/>
                <w:szCs w:val="20"/>
              </w:rPr>
              <w:t xml:space="preserve"> </w:t>
            </w:r>
            <w:r w:rsidR="00B320BE">
              <w:rPr>
                <w:noProof/>
                <w:sz w:val="20"/>
                <w:szCs w:val="20"/>
              </w:rPr>
              <w:pict w14:anchorId="73F3A796">
                <v:shape id="image4.jpg" o:spid="_x0000_i1041" type="#_x0000_t75" alt="Pedir comida usando la entrega en línea el hombre pide comida en la tienda en línea usando un teléfono inteligente pedir comida usando una aplicación de entrega de comida entrega en línea tienda en línea entrega a domicilio" style="width:241.3pt;height:150.15pt;visibility:visible;mso-wrap-style:square;mso-width-percent:0;mso-height-percent:0;mso-width-percent:0;mso-height-percent:0">
                  <v:imagedata r:id="rId112" o:title="Pedir comida usando la entrega en línea el hombre pide comida en la tienda en línea usando un teléfono inteligente pedir comida usando una aplicación de entrega de comida entrega en línea tienda en línea entrega a domicilio" cropleft="9827f"/>
                </v:shape>
              </w:pict>
            </w:r>
          </w:p>
          <w:p w14:paraId="2641FA14" w14:textId="77777777" w:rsidR="001E5F2A" w:rsidRPr="002D68BB" w:rsidRDefault="00747094">
            <w:pPr>
              <w:widowControl w:val="0"/>
              <w:rPr>
                <w:sz w:val="20"/>
                <w:szCs w:val="20"/>
              </w:rPr>
            </w:pPr>
            <w:r w:rsidRPr="001F354D">
              <w:rPr>
                <w:sz w:val="20"/>
                <w:szCs w:val="20"/>
                <w:highlight w:val="yellow"/>
              </w:rPr>
              <w:t>Persona comprando a través de un dispositivo, pc o celular</w:t>
            </w:r>
          </w:p>
          <w:p w14:paraId="4C23A26A" w14:textId="77777777" w:rsidR="001E5F2A" w:rsidRPr="002D68BB" w:rsidRDefault="001E5F2A">
            <w:pPr>
              <w:widowControl w:val="0"/>
              <w:rPr>
                <w:sz w:val="20"/>
                <w:szCs w:val="20"/>
              </w:rPr>
            </w:pPr>
          </w:p>
          <w:p w14:paraId="0E1A8B7C"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632202_CF1_i036</w:t>
            </w:r>
            <w:proofErr w:type="spellEnd"/>
          </w:p>
          <w:p w14:paraId="2B65D8C2" w14:textId="77777777" w:rsidR="001E5F2A" w:rsidRPr="002D68BB" w:rsidRDefault="001E5F2A">
            <w:pPr>
              <w:spacing w:after="120"/>
              <w:rPr>
                <w:b/>
                <w:sz w:val="20"/>
                <w:szCs w:val="20"/>
              </w:rPr>
            </w:pPr>
          </w:p>
          <w:p w14:paraId="7D39539A" w14:textId="77777777" w:rsidR="001E5F2A" w:rsidRPr="002D68BB" w:rsidRDefault="00747094">
            <w:pPr>
              <w:spacing w:after="120"/>
              <w:rPr>
                <w:sz w:val="20"/>
                <w:szCs w:val="20"/>
              </w:rPr>
            </w:pPr>
            <w:bookmarkStart w:id="20" w:name="_heading=h.2et92p0" w:colFirst="0" w:colLast="0"/>
            <w:bookmarkEnd w:id="20"/>
            <w:r w:rsidRPr="002D68BB">
              <w:rPr>
                <w:b/>
                <w:sz w:val="20"/>
                <w:szCs w:val="20"/>
              </w:rPr>
              <w:lastRenderedPageBreak/>
              <w:t>Fuente:</w:t>
            </w:r>
            <w:r w:rsidRPr="002D68BB">
              <w:rPr>
                <w:sz w:val="20"/>
                <w:szCs w:val="20"/>
              </w:rPr>
              <w:t xml:space="preserve"> </w:t>
            </w:r>
            <w:hyperlink r:id="rId113" w:anchor="query=compras%20en%20supermercados&amp;position=7&amp;from_view=search">
              <w:r w:rsidRPr="002D68BB">
                <w:rPr>
                  <w:color w:val="0000FF"/>
                  <w:sz w:val="20"/>
                  <w:szCs w:val="20"/>
                  <w:u w:val="single"/>
                </w:rPr>
                <w:t>https://www.freepik.es/fotos-premium/varios-comestibles-carrito-compras_8446792.htm#query=compras%20en%20supermercados&amp;position=7&amp;from_view=search</w:t>
              </w:r>
            </w:hyperlink>
            <w:r w:rsidRPr="002D68BB">
              <w:rPr>
                <w:b/>
                <w:sz w:val="20"/>
                <w:szCs w:val="20"/>
              </w:rPr>
              <w:t>,</w:t>
            </w:r>
            <w:r w:rsidRPr="002D68BB">
              <w:rPr>
                <w:sz w:val="20"/>
                <w:szCs w:val="20"/>
              </w:rPr>
              <w:t xml:space="preserve"> </w:t>
            </w:r>
            <w:r w:rsidRPr="002D68BB">
              <w:rPr>
                <w:b/>
                <w:sz w:val="20"/>
                <w:szCs w:val="20"/>
              </w:rPr>
              <w:t>y</w:t>
            </w:r>
            <w:r w:rsidRPr="002D68BB">
              <w:rPr>
                <w:sz w:val="20"/>
                <w:szCs w:val="20"/>
              </w:rPr>
              <w:t xml:space="preserve"> </w:t>
            </w:r>
            <w:hyperlink r:id="rId114" w:anchor="page=7&amp;query=supermercados%20web&amp;position=18&amp;from_view=search">
              <w:r w:rsidRPr="002D68BB">
                <w:rPr>
                  <w:color w:val="0000FF"/>
                  <w:sz w:val="20"/>
                  <w:szCs w:val="20"/>
                  <w:u w:val="single"/>
                </w:rPr>
                <w:t>https://www.freepik.es/fotos-premium/pedir-comida-usando-entrega-linea-hombre-pide-comida-tienda-linea-usando-telefono-inteligente-pedir-comida-usando-aplicacion-entrega-comida-entrega-linea-tienda-linea-entrega-domicilio_28530492.htm#page=7&amp;query=supermercados%20web&amp;position=18&amp;from_view=search</w:t>
              </w:r>
            </w:hyperlink>
          </w:p>
          <w:p w14:paraId="1B4945F1" w14:textId="77777777" w:rsidR="001E5F2A" w:rsidRPr="002D68BB" w:rsidRDefault="001E5F2A">
            <w:pPr>
              <w:spacing w:after="120"/>
              <w:jc w:val="both"/>
              <w:rPr>
                <w:sz w:val="20"/>
                <w:szCs w:val="20"/>
              </w:rPr>
            </w:pPr>
          </w:p>
        </w:tc>
      </w:tr>
    </w:tbl>
    <w:p w14:paraId="39F77BD6" w14:textId="77777777" w:rsidR="001E5F2A" w:rsidRPr="002D68BB" w:rsidRDefault="001E5F2A">
      <w:pPr>
        <w:rPr>
          <w:b/>
          <w:sz w:val="20"/>
          <w:szCs w:val="20"/>
        </w:rPr>
      </w:pPr>
    </w:p>
    <w:p w14:paraId="66569A6E" w14:textId="77777777" w:rsidR="001E5F2A" w:rsidRPr="002D68BB" w:rsidRDefault="00747094">
      <w:pPr>
        <w:spacing w:after="120"/>
        <w:jc w:val="both"/>
        <w:rPr>
          <w:b/>
          <w:sz w:val="20"/>
          <w:szCs w:val="20"/>
        </w:rPr>
      </w:pPr>
      <w:r w:rsidRPr="002D68BB">
        <w:rPr>
          <w:b/>
          <w:sz w:val="20"/>
          <w:szCs w:val="20"/>
        </w:rPr>
        <w:t>3.2. Ruta del portafolio de productos</w:t>
      </w:r>
    </w:p>
    <w:p w14:paraId="236F5810" w14:textId="77777777" w:rsidR="001E5F2A" w:rsidRPr="002D68BB" w:rsidRDefault="001E5F2A">
      <w:pPr>
        <w:rPr>
          <w:b/>
          <w:sz w:val="20"/>
          <w:szCs w:val="20"/>
        </w:rPr>
      </w:pPr>
    </w:p>
    <w:tbl>
      <w:tblPr>
        <w:tblStyle w:val="afffffffffe"/>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0D18C69C" w14:textId="77777777">
        <w:trPr>
          <w:trHeight w:val="580"/>
        </w:trPr>
        <w:tc>
          <w:tcPr>
            <w:tcW w:w="1456" w:type="dxa"/>
            <w:shd w:val="clear" w:color="auto" w:fill="C9DAF8"/>
            <w:tcMar>
              <w:top w:w="100" w:type="dxa"/>
              <w:left w:w="100" w:type="dxa"/>
              <w:bottom w:w="100" w:type="dxa"/>
              <w:right w:w="100" w:type="dxa"/>
            </w:tcMar>
          </w:tcPr>
          <w:p w14:paraId="01921916"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5CD9081A"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6D9ED78E" w14:textId="77777777">
        <w:trPr>
          <w:trHeight w:val="420"/>
        </w:trPr>
        <w:tc>
          <w:tcPr>
            <w:tcW w:w="13631" w:type="dxa"/>
            <w:gridSpan w:val="2"/>
            <w:shd w:val="clear" w:color="auto" w:fill="auto"/>
            <w:tcMar>
              <w:top w:w="100" w:type="dxa"/>
              <w:left w:w="100" w:type="dxa"/>
              <w:bottom w:w="100" w:type="dxa"/>
              <w:right w:w="100" w:type="dxa"/>
            </w:tcMar>
          </w:tcPr>
          <w:p w14:paraId="0A88029A" w14:textId="77777777" w:rsidR="001E5F2A" w:rsidRPr="002D68BB" w:rsidRDefault="00747094">
            <w:pPr>
              <w:jc w:val="both"/>
              <w:rPr>
                <w:sz w:val="20"/>
                <w:szCs w:val="20"/>
              </w:rPr>
            </w:pPr>
            <w:r w:rsidRPr="002D68BB">
              <w:rPr>
                <w:sz w:val="20"/>
                <w:szCs w:val="20"/>
              </w:rPr>
              <w:t>Cada categoría o producto dentro de una línea puede ser administrado por un director independiente y distinto, quienes establecerán un plan de acción individual y objetivos a corto plazo. La ruta de portafolio de producto es una herramienta que permite visualizar cómo se correlacionan los planes de cada línea o producto dentro de los objetivos generales de la empresa; en general la ruta de portafolio establece las estrategias y la dirección de todo el equipo de productos, facilitando comunicar cómo esperan que evolucione cada producto, y la relación con las otras líneas, los plazos y los objetivos de las diferentes áreas de una empresa.</w:t>
            </w:r>
          </w:p>
          <w:p w14:paraId="1ED87CB4" w14:textId="77777777" w:rsidR="001E5F2A" w:rsidRPr="002D68BB" w:rsidRDefault="001E5F2A">
            <w:pPr>
              <w:jc w:val="both"/>
              <w:rPr>
                <w:b/>
                <w:sz w:val="20"/>
                <w:szCs w:val="20"/>
              </w:rPr>
            </w:pPr>
          </w:p>
          <w:p w14:paraId="7234C60D" w14:textId="77777777" w:rsidR="001E5F2A" w:rsidRPr="002D68BB" w:rsidRDefault="00747094">
            <w:pPr>
              <w:spacing w:after="120"/>
              <w:jc w:val="both"/>
              <w:rPr>
                <w:sz w:val="20"/>
                <w:szCs w:val="20"/>
              </w:rPr>
            </w:pPr>
            <w:r w:rsidRPr="00393B13">
              <w:rPr>
                <w:color w:val="FF0000"/>
                <w:sz w:val="20"/>
                <w:szCs w:val="20"/>
              </w:rPr>
              <w:t xml:space="preserve">Dentro de la ruta de portafolio se define qué categorías o líneas de producto se deben ofertar en cada uno de los canales: página web, redes sociales, </w:t>
            </w:r>
            <w:r w:rsidRPr="00393B13">
              <w:rPr>
                <w:i/>
                <w:iCs/>
                <w:color w:val="FF0000"/>
                <w:sz w:val="20"/>
                <w:szCs w:val="20"/>
              </w:rPr>
              <w:t>Apps</w:t>
            </w:r>
            <w:r w:rsidRPr="00393B13">
              <w:rPr>
                <w:color w:val="FF0000"/>
                <w:sz w:val="20"/>
                <w:szCs w:val="20"/>
              </w:rPr>
              <w:t xml:space="preserve">, </w:t>
            </w:r>
            <w:r w:rsidRPr="00393B13">
              <w:rPr>
                <w:i/>
                <w:iCs/>
                <w:color w:val="FF0000"/>
                <w:sz w:val="20"/>
                <w:szCs w:val="20"/>
              </w:rPr>
              <w:t>banners</w:t>
            </w:r>
            <w:r w:rsidRPr="00393B13">
              <w:rPr>
                <w:color w:val="FF0000"/>
                <w:sz w:val="20"/>
                <w:szCs w:val="20"/>
              </w:rPr>
              <w:t xml:space="preserve"> promocionales, canales de tiendas de barrio, canales de grandes superficies etc., así mismo, con las extensiones horizontales y su presentación o extensión vertical, lo que debe orientarse a las metas y proyectos desde cada dirección de categoría o producto.</w:t>
            </w:r>
          </w:p>
        </w:tc>
      </w:tr>
    </w:tbl>
    <w:p w14:paraId="01C06617" w14:textId="77777777" w:rsidR="001E5F2A" w:rsidRPr="002D68BB" w:rsidRDefault="001E5F2A">
      <w:pPr>
        <w:rPr>
          <w:b/>
          <w:sz w:val="20"/>
          <w:szCs w:val="20"/>
        </w:rPr>
      </w:pPr>
    </w:p>
    <w:p w14:paraId="4D192B70" w14:textId="77777777" w:rsidR="001E5F2A" w:rsidRPr="002D68BB" w:rsidRDefault="001E5F2A">
      <w:pPr>
        <w:rPr>
          <w:b/>
          <w:sz w:val="20"/>
          <w:szCs w:val="20"/>
        </w:rPr>
      </w:pPr>
    </w:p>
    <w:tbl>
      <w:tblPr>
        <w:tblStyle w:val="affffffffff"/>
        <w:tblW w:w="135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545"/>
      </w:tblGrid>
      <w:tr w:rsidR="001E5F2A" w:rsidRPr="002D68BB" w14:paraId="0FFF435D" w14:textId="77777777">
        <w:trPr>
          <w:trHeight w:val="800"/>
        </w:trPr>
        <w:tc>
          <w:tcPr>
            <w:tcW w:w="1354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59A45289" w14:textId="77777777" w:rsidR="001E5F2A" w:rsidRPr="002D68BB" w:rsidRDefault="00747094">
            <w:pPr>
              <w:pBdr>
                <w:top w:val="nil"/>
                <w:left w:val="nil"/>
                <w:bottom w:val="nil"/>
                <w:right w:val="nil"/>
                <w:between w:val="nil"/>
              </w:pBdr>
              <w:spacing w:before="480" w:after="120"/>
              <w:jc w:val="center"/>
              <w:rPr>
                <w:b/>
                <w:color w:val="000000"/>
                <w:sz w:val="20"/>
                <w:szCs w:val="20"/>
                <w:highlight w:val="cyan"/>
              </w:rPr>
            </w:pPr>
            <w:bookmarkStart w:id="21" w:name="_heading=h.82k7hprutsuj" w:colFirst="0" w:colLast="0"/>
            <w:bookmarkEnd w:id="21"/>
            <w:r w:rsidRPr="001128CD">
              <w:rPr>
                <w:b/>
                <w:color w:val="000000"/>
                <w:sz w:val="20"/>
                <w:szCs w:val="20"/>
              </w:rPr>
              <w:t>Cuadro de texto</w:t>
            </w:r>
          </w:p>
        </w:tc>
      </w:tr>
      <w:tr w:rsidR="001E5F2A" w:rsidRPr="002D68BB" w14:paraId="6AF515B2" w14:textId="77777777">
        <w:trPr>
          <w:trHeight w:val="500"/>
        </w:trPr>
        <w:tc>
          <w:tcPr>
            <w:tcW w:w="13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C80859" w14:textId="77777777" w:rsidR="001E5F2A" w:rsidRPr="002D68BB" w:rsidRDefault="00747094">
            <w:pPr>
              <w:spacing w:before="240" w:after="240"/>
              <w:rPr>
                <w:sz w:val="20"/>
                <w:szCs w:val="20"/>
                <w:highlight w:val="cyan"/>
              </w:rPr>
            </w:pPr>
            <w:r w:rsidRPr="001128CD">
              <w:rPr>
                <w:sz w:val="20"/>
                <w:szCs w:val="20"/>
              </w:rPr>
              <w:t xml:space="preserve">A continuación, se presenta un ejemplo de la ruta de un portafolio de producto a través de un esquema o tabla. </w:t>
            </w:r>
          </w:p>
        </w:tc>
      </w:tr>
    </w:tbl>
    <w:p w14:paraId="574E45EC" w14:textId="77777777" w:rsidR="001E5F2A" w:rsidRPr="002D68BB" w:rsidRDefault="001E5F2A">
      <w:pPr>
        <w:rPr>
          <w:b/>
          <w:sz w:val="20"/>
          <w:szCs w:val="20"/>
        </w:rPr>
      </w:pPr>
    </w:p>
    <w:p w14:paraId="70DD5D1A" w14:textId="77777777" w:rsidR="001E5F2A" w:rsidRPr="002D68BB" w:rsidRDefault="001E5F2A">
      <w:pPr>
        <w:rPr>
          <w:b/>
          <w:sz w:val="20"/>
          <w:szCs w:val="20"/>
        </w:rPr>
      </w:pPr>
    </w:p>
    <w:p w14:paraId="77499DA3" w14:textId="77777777" w:rsidR="001E5F2A" w:rsidRPr="001128CD" w:rsidRDefault="001E5F2A">
      <w:pPr>
        <w:rPr>
          <w:b/>
          <w:color w:val="FF0000"/>
          <w:sz w:val="20"/>
          <w:szCs w:val="20"/>
        </w:rPr>
      </w:pPr>
      <w:commentRangeStart w:id="22"/>
    </w:p>
    <w:p w14:paraId="0FC3915B" w14:textId="1D04475F" w:rsidR="001128CD" w:rsidRPr="001128CD" w:rsidRDefault="00747094">
      <w:pPr>
        <w:spacing w:after="120"/>
        <w:jc w:val="center"/>
        <w:rPr>
          <w:b/>
          <w:color w:val="FF0000"/>
          <w:sz w:val="20"/>
          <w:szCs w:val="20"/>
        </w:rPr>
      </w:pPr>
      <w:r w:rsidRPr="001128CD">
        <w:rPr>
          <w:b/>
          <w:color w:val="FF0000"/>
          <w:sz w:val="20"/>
          <w:szCs w:val="20"/>
        </w:rPr>
        <w:t>Figura</w:t>
      </w:r>
      <w:r w:rsidR="001128CD" w:rsidRPr="001128CD">
        <w:rPr>
          <w:b/>
          <w:color w:val="FF0000"/>
          <w:sz w:val="20"/>
          <w:szCs w:val="20"/>
        </w:rPr>
        <w:t xml:space="preserve"> </w:t>
      </w:r>
      <w:r w:rsidR="00C00B1B">
        <w:rPr>
          <w:b/>
          <w:color w:val="FF0000"/>
          <w:sz w:val="20"/>
          <w:szCs w:val="20"/>
        </w:rPr>
        <w:t>3</w:t>
      </w:r>
    </w:p>
    <w:p w14:paraId="5E316555" w14:textId="51CAC581" w:rsidR="001E5F2A" w:rsidRPr="001128CD" w:rsidRDefault="00747094">
      <w:pPr>
        <w:spacing w:after="120"/>
        <w:jc w:val="center"/>
        <w:rPr>
          <w:bCs/>
          <w:i/>
          <w:iCs/>
          <w:color w:val="FF0000"/>
          <w:sz w:val="20"/>
          <w:szCs w:val="20"/>
        </w:rPr>
      </w:pPr>
      <w:r w:rsidRPr="001128CD">
        <w:rPr>
          <w:bCs/>
          <w:i/>
          <w:iCs/>
          <w:color w:val="FF0000"/>
          <w:sz w:val="20"/>
          <w:szCs w:val="20"/>
        </w:rPr>
        <w:t>Ejemplo de un esquema de ruta de portafolio de productos</w:t>
      </w:r>
      <w:commentRangeEnd w:id="22"/>
      <w:r w:rsidR="001128CD">
        <w:rPr>
          <w:rStyle w:val="CommentReference"/>
        </w:rPr>
        <w:commentReference w:id="22"/>
      </w:r>
    </w:p>
    <w:p w14:paraId="2809561B" w14:textId="77777777" w:rsidR="001E5F2A" w:rsidRPr="002D68BB" w:rsidRDefault="001E5F2A">
      <w:pPr>
        <w:spacing w:after="120"/>
        <w:jc w:val="both"/>
        <w:rPr>
          <w:b/>
          <w:sz w:val="20"/>
          <w:szCs w:val="20"/>
        </w:rPr>
      </w:pPr>
    </w:p>
    <w:p w14:paraId="093916B0" w14:textId="77777777" w:rsidR="001E5F2A" w:rsidRPr="002D68BB" w:rsidRDefault="00B320BE">
      <w:pPr>
        <w:spacing w:after="120"/>
        <w:jc w:val="both"/>
        <w:rPr>
          <w:b/>
          <w:sz w:val="20"/>
          <w:szCs w:val="20"/>
        </w:rPr>
      </w:pPr>
      <w:r w:rsidRPr="002D68BB">
        <w:rPr>
          <w:b/>
          <w:noProof/>
          <w:sz w:val="20"/>
          <w:szCs w:val="20"/>
        </w:rPr>
        <w:object w:dxaOrig="14685" w:dyaOrig="6870" w14:anchorId="3381BB4E">
          <v:shape id="_x0000_i1040" type="#_x0000_t75" alt="" style="width:734.55pt;height:343.15pt;mso-width-percent:0;mso-height-percent:0;mso-width-percent:0;mso-height-percent:0" o:ole="">
            <v:imagedata r:id="rId115" o:title=""/>
          </v:shape>
          <o:OLEObject Type="Embed" ProgID="Excel.Sheet.12" ShapeID="_x0000_i1040" DrawAspect="Content" ObjectID="_1733558673" r:id="rId116"/>
        </w:object>
      </w:r>
    </w:p>
    <w:p w14:paraId="6E281F59" w14:textId="77777777" w:rsidR="001E5F2A" w:rsidRPr="002D68BB" w:rsidRDefault="00747094">
      <w:pPr>
        <w:rPr>
          <w:b/>
          <w:sz w:val="20"/>
          <w:szCs w:val="20"/>
        </w:rPr>
      </w:pPr>
      <w:commentRangeStart w:id="23"/>
      <w:r w:rsidRPr="00C00B1B">
        <w:rPr>
          <w:strike/>
          <w:color w:val="FF0000"/>
          <w:sz w:val="20"/>
          <w:szCs w:val="20"/>
        </w:rPr>
        <w:t>Fuente: elaboración propia experto</w:t>
      </w:r>
      <w:r w:rsidRPr="008A7265">
        <w:rPr>
          <w:color w:val="FF0000"/>
          <w:sz w:val="20"/>
          <w:szCs w:val="20"/>
        </w:rPr>
        <w:t>,</w:t>
      </w:r>
      <w:commentRangeEnd w:id="23"/>
      <w:r w:rsidR="008A7265">
        <w:rPr>
          <w:rStyle w:val="CommentReference"/>
        </w:rPr>
        <w:commentReference w:id="23"/>
      </w:r>
      <w:r w:rsidRPr="002D68BB">
        <w:rPr>
          <w:sz w:val="20"/>
          <w:szCs w:val="20"/>
        </w:rPr>
        <w:t xml:space="preserve"> </w:t>
      </w:r>
      <w:r w:rsidRPr="00562580">
        <w:rPr>
          <w:sz w:val="20"/>
          <w:szCs w:val="20"/>
          <w:highlight w:val="yellow"/>
        </w:rPr>
        <w:t>imágenes</w:t>
      </w:r>
      <w:r w:rsidRPr="002D68BB">
        <w:rPr>
          <w:sz w:val="20"/>
          <w:szCs w:val="20"/>
        </w:rPr>
        <w:t xml:space="preserve"> </w:t>
      </w:r>
      <w:hyperlink r:id="rId117">
        <w:r w:rsidRPr="002D68BB">
          <w:rPr>
            <w:color w:val="0000FF"/>
            <w:sz w:val="20"/>
            <w:szCs w:val="20"/>
            <w:u w:val="single"/>
          </w:rPr>
          <w:t>https://www.flaticon.es/icono-gratis/internet_2452573?related_id=2452573&amp;origin=search</w:t>
        </w:r>
      </w:hyperlink>
    </w:p>
    <w:p w14:paraId="14478921" w14:textId="77777777" w:rsidR="001E5F2A" w:rsidRPr="002D68BB" w:rsidRDefault="001E5F2A">
      <w:pPr>
        <w:rPr>
          <w:b/>
          <w:sz w:val="20"/>
          <w:szCs w:val="20"/>
        </w:rPr>
      </w:pPr>
    </w:p>
    <w:p w14:paraId="17646AC4" w14:textId="77777777" w:rsidR="001E5F2A" w:rsidRPr="002D68BB" w:rsidRDefault="001E5F2A">
      <w:pPr>
        <w:rPr>
          <w:b/>
          <w:sz w:val="20"/>
          <w:szCs w:val="20"/>
        </w:rPr>
      </w:pPr>
    </w:p>
    <w:p w14:paraId="0260A864" w14:textId="77777777" w:rsidR="001E5F2A" w:rsidRPr="002D68BB" w:rsidRDefault="00747094">
      <w:pPr>
        <w:spacing w:after="120"/>
        <w:jc w:val="both"/>
        <w:rPr>
          <w:b/>
          <w:sz w:val="20"/>
          <w:szCs w:val="20"/>
        </w:rPr>
      </w:pPr>
      <w:r w:rsidRPr="002D68BB">
        <w:rPr>
          <w:b/>
          <w:sz w:val="20"/>
          <w:szCs w:val="20"/>
        </w:rPr>
        <w:t>3.3. Empaques y embalaje de alimentos</w:t>
      </w:r>
    </w:p>
    <w:p w14:paraId="5128A6DF" w14:textId="77777777" w:rsidR="001E5F2A" w:rsidRPr="002D68BB" w:rsidRDefault="001E5F2A">
      <w:pPr>
        <w:rPr>
          <w:b/>
          <w:sz w:val="20"/>
          <w:szCs w:val="20"/>
        </w:rPr>
      </w:pPr>
    </w:p>
    <w:tbl>
      <w:tblPr>
        <w:tblStyle w:val="affffffffff0"/>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61"/>
        <w:gridCol w:w="5871"/>
      </w:tblGrid>
      <w:tr w:rsidR="001E5F2A" w:rsidRPr="002D68BB" w14:paraId="7C6F6D18" w14:textId="77777777">
        <w:tc>
          <w:tcPr>
            <w:tcW w:w="7761" w:type="dxa"/>
            <w:shd w:val="clear" w:color="auto" w:fill="C9DAF8"/>
            <w:tcMar>
              <w:top w:w="100" w:type="dxa"/>
              <w:left w:w="100" w:type="dxa"/>
              <w:bottom w:w="100" w:type="dxa"/>
              <w:right w:w="100" w:type="dxa"/>
            </w:tcMar>
          </w:tcPr>
          <w:p w14:paraId="1F9688BD" w14:textId="77777777" w:rsidR="001E5F2A" w:rsidRPr="002D68BB" w:rsidRDefault="00747094">
            <w:pPr>
              <w:widowControl w:val="0"/>
              <w:spacing w:line="240" w:lineRule="auto"/>
              <w:rPr>
                <w:b/>
                <w:sz w:val="20"/>
                <w:szCs w:val="20"/>
              </w:rPr>
            </w:pPr>
            <w:r w:rsidRPr="002D68BB">
              <w:rPr>
                <w:b/>
                <w:sz w:val="20"/>
                <w:szCs w:val="20"/>
              </w:rPr>
              <w:t>Tipo de recurso</w:t>
            </w:r>
          </w:p>
        </w:tc>
        <w:tc>
          <w:tcPr>
            <w:tcW w:w="5871" w:type="dxa"/>
            <w:shd w:val="clear" w:color="auto" w:fill="C9DAF8"/>
            <w:tcMar>
              <w:top w:w="100" w:type="dxa"/>
              <w:left w:w="100" w:type="dxa"/>
              <w:bottom w:w="100" w:type="dxa"/>
              <w:right w:w="100" w:type="dxa"/>
            </w:tcMar>
          </w:tcPr>
          <w:p w14:paraId="6D088F54" w14:textId="77777777" w:rsidR="001E5F2A" w:rsidRPr="002D68BB" w:rsidRDefault="00747094">
            <w:pPr>
              <w:keepNext/>
              <w:keepLines/>
              <w:widowControl w:val="0"/>
              <w:pBdr>
                <w:top w:val="nil"/>
                <w:left w:val="nil"/>
                <w:bottom w:val="nil"/>
                <w:right w:val="nil"/>
                <w:between w:val="nil"/>
              </w:pBdr>
              <w:spacing w:after="60" w:line="240" w:lineRule="auto"/>
              <w:jc w:val="center"/>
              <w:rPr>
                <w:color w:val="000000"/>
                <w:sz w:val="20"/>
                <w:szCs w:val="20"/>
              </w:rPr>
            </w:pPr>
            <w:bookmarkStart w:id="24" w:name="_heading=h.tyjcwt" w:colFirst="0" w:colLast="0"/>
            <w:bookmarkEnd w:id="24"/>
            <w:r w:rsidRPr="002D68BB">
              <w:rPr>
                <w:color w:val="000000"/>
                <w:sz w:val="20"/>
                <w:szCs w:val="20"/>
              </w:rPr>
              <w:t>Tarjetas Conectadas</w:t>
            </w:r>
          </w:p>
        </w:tc>
      </w:tr>
      <w:tr w:rsidR="001E5F2A" w:rsidRPr="002D68BB" w14:paraId="785E210D" w14:textId="77777777">
        <w:tc>
          <w:tcPr>
            <w:tcW w:w="7761" w:type="dxa"/>
            <w:shd w:val="clear" w:color="auto" w:fill="auto"/>
            <w:tcMar>
              <w:top w:w="100" w:type="dxa"/>
              <w:left w:w="100" w:type="dxa"/>
              <w:bottom w:w="100" w:type="dxa"/>
              <w:right w:w="100" w:type="dxa"/>
            </w:tcMar>
          </w:tcPr>
          <w:p w14:paraId="59B91AFE" w14:textId="77777777" w:rsidR="001E5F2A" w:rsidRPr="002D68BB" w:rsidRDefault="00747094">
            <w:pPr>
              <w:widowControl w:val="0"/>
              <w:spacing w:line="240" w:lineRule="auto"/>
              <w:rPr>
                <w:b/>
                <w:sz w:val="20"/>
                <w:szCs w:val="20"/>
              </w:rPr>
            </w:pPr>
            <w:r w:rsidRPr="002D68BB">
              <w:rPr>
                <w:b/>
                <w:sz w:val="20"/>
                <w:szCs w:val="20"/>
              </w:rPr>
              <w:t>Introducción</w:t>
            </w:r>
          </w:p>
        </w:tc>
        <w:tc>
          <w:tcPr>
            <w:tcW w:w="5871" w:type="dxa"/>
            <w:shd w:val="clear" w:color="auto" w:fill="auto"/>
            <w:tcMar>
              <w:top w:w="100" w:type="dxa"/>
              <w:left w:w="100" w:type="dxa"/>
              <w:bottom w:w="100" w:type="dxa"/>
              <w:right w:w="100" w:type="dxa"/>
            </w:tcMar>
          </w:tcPr>
          <w:p w14:paraId="2D4D640E" w14:textId="042E1F50" w:rsidR="001E5F2A" w:rsidRPr="0026697F" w:rsidRDefault="0026697F">
            <w:pPr>
              <w:spacing w:after="120"/>
              <w:jc w:val="both"/>
              <w:rPr>
                <w:color w:val="FF0000"/>
                <w:sz w:val="20"/>
                <w:szCs w:val="20"/>
              </w:rPr>
            </w:pPr>
            <w:r w:rsidRPr="0026697F">
              <w:rPr>
                <w:color w:val="FF0000"/>
                <w:sz w:val="20"/>
                <w:szCs w:val="20"/>
              </w:rPr>
              <w:t xml:space="preserve">Para la </w:t>
            </w:r>
            <w:r w:rsidR="00747094" w:rsidRPr="0026697F">
              <w:rPr>
                <w:color w:val="FF0000"/>
                <w:sz w:val="20"/>
                <w:szCs w:val="20"/>
              </w:rPr>
              <w:t>comercialización, venta y distribución</w:t>
            </w:r>
            <w:r w:rsidRPr="0026697F">
              <w:rPr>
                <w:color w:val="FF0000"/>
                <w:sz w:val="20"/>
                <w:szCs w:val="20"/>
              </w:rPr>
              <w:t xml:space="preserve"> de alimentos se</w:t>
            </w:r>
            <w:r w:rsidR="00747094" w:rsidRPr="0026697F">
              <w:rPr>
                <w:color w:val="FF0000"/>
                <w:sz w:val="20"/>
                <w:szCs w:val="20"/>
              </w:rPr>
              <w:t xml:space="preserve"> requiere</w:t>
            </w:r>
            <w:r w:rsidRPr="0026697F">
              <w:rPr>
                <w:color w:val="FF0000"/>
                <w:sz w:val="20"/>
                <w:szCs w:val="20"/>
              </w:rPr>
              <w:t xml:space="preserve">, generalmente, </w:t>
            </w:r>
            <w:r w:rsidR="00747094" w:rsidRPr="0026697F">
              <w:rPr>
                <w:color w:val="FF0000"/>
                <w:sz w:val="20"/>
                <w:szCs w:val="20"/>
              </w:rPr>
              <w:t>un envase</w:t>
            </w:r>
            <w:r w:rsidRPr="0026697F">
              <w:rPr>
                <w:color w:val="FF0000"/>
                <w:sz w:val="20"/>
                <w:szCs w:val="20"/>
              </w:rPr>
              <w:t xml:space="preserve"> </w:t>
            </w:r>
            <w:r w:rsidR="00747094" w:rsidRPr="0026697F">
              <w:rPr>
                <w:color w:val="FF0000"/>
                <w:sz w:val="20"/>
                <w:szCs w:val="20"/>
              </w:rPr>
              <w:t>que prote</w:t>
            </w:r>
            <w:r w:rsidRPr="0026697F">
              <w:rPr>
                <w:color w:val="FF0000"/>
                <w:sz w:val="20"/>
                <w:szCs w:val="20"/>
              </w:rPr>
              <w:t>ja</w:t>
            </w:r>
            <w:r w:rsidR="00747094" w:rsidRPr="0026697F">
              <w:rPr>
                <w:color w:val="FF0000"/>
                <w:sz w:val="20"/>
                <w:szCs w:val="20"/>
              </w:rPr>
              <w:t xml:space="preserve"> y reserv</w:t>
            </w:r>
            <w:r w:rsidRPr="0026697F">
              <w:rPr>
                <w:color w:val="FF0000"/>
                <w:sz w:val="20"/>
                <w:szCs w:val="20"/>
              </w:rPr>
              <w:t>e</w:t>
            </w:r>
            <w:r w:rsidR="00747094" w:rsidRPr="0026697F">
              <w:rPr>
                <w:color w:val="FF0000"/>
                <w:sz w:val="20"/>
                <w:szCs w:val="20"/>
              </w:rPr>
              <w:t xml:space="preserve"> el alimento</w:t>
            </w:r>
            <w:r w:rsidRPr="0026697F">
              <w:rPr>
                <w:color w:val="FF0000"/>
                <w:sz w:val="20"/>
                <w:szCs w:val="20"/>
              </w:rPr>
              <w:t xml:space="preserve"> y, así, </w:t>
            </w:r>
            <w:r w:rsidR="00747094" w:rsidRPr="0026697F">
              <w:rPr>
                <w:color w:val="FF0000"/>
                <w:sz w:val="20"/>
                <w:szCs w:val="20"/>
              </w:rPr>
              <w:t>cumpla su vida útil</w:t>
            </w:r>
            <w:r w:rsidRPr="0026697F">
              <w:rPr>
                <w:color w:val="FF0000"/>
                <w:sz w:val="20"/>
                <w:szCs w:val="20"/>
              </w:rPr>
              <w:t xml:space="preserve">. La protección será en contra de </w:t>
            </w:r>
            <w:r w:rsidR="00747094" w:rsidRPr="0026697F">
              <w:rPr>
                <w:color w:val="FF0000"/>
                <w:sz w:val="20"/>
                <w:szCs w:val="20"/>
              </w:rPr>
              <w:t>contaminaciones patógenas</w:t>
            </w:r>
            <w:r w:rsidRPr="0026697F">
              <w:rPr>
                <w:color w:val="FF0000"/>
                <w:sz w:val="20"/>
                <w:szCs w:val="20"/>
              </w:rPr>
              <w:t>. Así mismo, el envase</w:t>
            </w:r>
            <w:r w:rsidR="00747094" w:rsidRPr="0026697F">
              <w:rPr>
                <w:color w:val="FF0000"/>
                <w:sz w:val="20"/>
                <w:szCs w:val="20"/>
              </w:rPr>
              <w:t xml:space="preserve"> sirve como instrumento (en muchos casos) de soporte de la ficha de composición e imagen de promoción de marca. Los empaques y embalajes se clasifican de la siguiente manera.</w:t>
            </w:r>
          </w:p>
          <w:p w14:paraId="0D044880" w14:textId="77777777" w:rsidR="001E5F2A" w:rsidRPr="0026697F" w:rsidRDefault="001E5F2A">
            <w:pPr>
              <w:widowControl w:val="0"/>
              <w:spacing w:line="240" w:lineRule="auto"/>
              <w:rPr>
                <w:color w:val="FF0000"/>
                <w:sz w:val="20"/>
                <w:szCs w:val="20"/>
              </w:rPr>
            </w:pPr>
          </w:p>
        </w:tc>
      </w:tr>
      <w:tr w:rsidR="001E5F2A" w:rsidRPr="002D68BB" w14:paraId="2563B70B" w14:textId="77777777">
        <w:trPr>
          <w:trHeight w:val="420"/>
        </w:trPr>
        <w:tc>
          <w:tcPr>
            <w:tcW w:w="13632" w:type="dxa"/>
            <w:gridSpan w:val="2"/>
            <w:shd w:val="clear" w:color="auto" w:fill="auto"/>
            <w:tcMar>
              <w:top w:w="100" w:type="dxa"/>
              <w:left w:w="100" w:type="dxa"/>
              <w:bottom w:w="100" w:type="dxa"/>
              <w:right w:w="100" w:type="dxa"/>
            </w:tcMar>
          </w:tcPr>
          <w:p w14:paraId="4E26E5A9" w14:textId="77777777" w:rsidR="001E5F2A" w:rsidRPr="002D68BB" w:rsidRDefault="00747094">
            <w:pPr>
              <w:widowControl w:val="0"/>
              <w:spacing w:line="240" w:lineRule="auto"/>
              <w:jc w:val="center"/>
              <w:rPr>
                <w:b/>
                <w:sz w:val="20"/>
                <w:szCs w:val="20"/>
              </w:rPr>
            </w:pPr>
            <w:r w:rsidRPr="00A158D2">
              <w:rPr>
                <w:b/>
                <w:sz w:val="20"/>
                <w:szCs w:val="20"/>
                <w:highlight w:val="yellow"/>
              </w:rPr>
              <w:t>Empaques</w:t>
            </w:r>
          </w:p>
          <w:p w14:paraId="45455AA3" w14:textId="77777777" w:rsidR="001E5F2A" w:rsidRPr="002D68BB" w:rsidRDefault="00747094">
            <w:pPr>
              <w:widowControl w:val="0"/>
              <w:spacing w:line="240" w:lineRule="auto"/>
              <w:jc w:val="center"/>
              <w:rPr>
                <w:sz w:val="20"/>
                <w:szCs w:val="20"/>
              </w:rPr>
            </w:pPr>
            <w:r w:rsidRPr="002D68BB">
              <w:rPr>
                <w:sz w:val="20"/>
                <w:szCs w:val="20"/>
              </w:rPr>
              <w:fldChar w:fldCharType="begin"/>
            </w:r>
            <w:r w:rsidRPr="002D68BB">
              <w:rPr>
                <w:sz w:val="20"/>
                <w:szCs w:val="20"/>
              </w:rPr>
              <w:instrText xml:space="preserve"> INCLUDEPICTURE  "https://media.istockphoto.com/vectors/food-and-products-that-are-wrapped-in-recyclable-flexible-plastic-vector-id540749920?k=20&amp;m=540749920&amp;s=612x612&amp;w=0&amp;h=2B9PUHvnooqIM848oSFcmzDM4crWvV88bCW8q1lFl8w="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"https://media.istockphoto.com/vectors/food-and-products-that-are-wrapped-in-recyclable-flexible-plastic-vector-id540749920?k=20&amp;m=540749920&amp;s=612x612&amp;w=0&amp;h=2B9PUHvnooqIM848oSFcmzDM4crWvV88bCW8q1lFl8w="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"https://media.istockphoto.com/vectors/food-and-products-that-are-wrapped-in-recyclable-flexible-plastic-vector-id540749920?k=20&amp;m=540749920&amp;s=612x612&amp;w=0&amp;h=2B9PUHvnooqIM848oSFcmzDM4crWvV88bCW8q1lFl8w="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"https://media.istockphoto.com/vectors/food-and-products-that-are-wrapped-in-recyclable-flexible-plastic-vector-id540749920?k=20&amp;m=540749920&amp;s=612x612&amp;w=0&amp;h=2B9PUHvnooqIM848oSFcmzDM4crWvV88bCW8q1lFl8w="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"https://media.istockphoto.com/vectors/food-and-products-that-are-wrapped-in-recyclable-flexible-plastic-vector-id540749920?k=20&amp;m=540749920&amp;s=612x612&amp;w=0&amp;h=2B9PUHvnooqIM848oSFcmzDM4crWvV88bCW8q1lFl8w=" \* MERGEFORMATINET </w:instrText>
            </w:r>
            <w:r w:rsidR="00D53537">
              <w:rPr>
                <w:sz w:val="20"/>
                <w:szCs w:val="20"/>
              </w:rPr>
              <w:fldChar w:fldCharType="separate"/>
            </w:r>
            <w:r w:rsidR="00B320BE">
              <w:rPr>
                <w:noProof/>
                <w:sz w:val="20"/>
                <w:szCs w:val="20"/>
              </w:rPr>
              <w:pict w14:anchorId="4991801C">
                <v:shape id="_x0000_i1039" type="#_x0000_t75" alt="ilustraciones, imágenes clip art, dibujos animados e iconos de stock de alimentos y productos que están envueltos en reciclables de plástico flexible - embalaje de alimentos" style="width:159.3pt;height:159.3pt;mso-width-percent:0;mso-height-percent:0;mso-width-percent:0;mso-height-percent:0">
                  <v:imagedata r:id="rId118" r:href="rId119"/>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10B2FBAE" w14:textId="77777777" w:rsidR="001E5F2A" w:rsidRPr="002D68BB" w:rsidRDefault="00747094">
            <w:pPr>
              <w:widowControl w:val="0"/>
              <w:spacing w:line="240" w:lineRule="auto"/>
              <w:jc w:val="center"/>
              <w:rPr>
                <w:sz w:val="20"/>
                <w:szCs w:val="20"/>
              </w:rPr>
            </w:pPr>
            <w:r w:rsidRPr="00A158D2">
              <w:rPr>
                <w:sz w:val="20"/>
                <w:szCs w:val="20"/>
                <w:highlight w:val="yellow"/>
              </w:rPr>
              <w:t xml:space="preserve">Alimentos en diferentes </w:t>
            </w:r>
            <w:proofErr w:type="spellStart"/>
            <w:r w:rsidRPr="00A158D2">
              <w:rPr>
                <w:sz w:val="20"/>
                <w:szCs w:val="20"/>
                <w:highlight w:val="yellow"/>
              </w:rPr>
              <w:t>enpaques</w:t>
            </w:r>
            <w:proofErr w:type="spellEnd"/>
            <w:r w:rsidRPr="00A158D2">
              <w:rPr>
                <w:sz w:val="20"/>
                <w:szCs w:val="20"/>
                <w:highlight w:val="yellow"/>
              </w:rPr>
              <w:t>, individual, por cantidad…</w:t>
            </w:r>
          </w:p>
          <w:p w14:paraId="3D6DFB3B"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632202_CF1_i037</w:t>
            </w:r>
            <w:proofErr w:type="spellEnd"/>
          </w:p>
          <w:p w14:paraId="3F4BE90A" w14:textId="77777777" w:rsidR="001E5F2A" w:rsidRPr="002D68BB" w:rsidRDefault="00747094">
            <w:pPr>
              <w:widowControl w:val="0"/>
              <w:spacing w:line="240" w:lineRule="auto"/>
              <w:rPr>
                <w:sz w:val="20"/>
                <w:szCs w:val="20"/>
              </w:rPr>
            </w:pPr>
            <w:r w:rsidRPr="002D68BB">
              <w:rPr>
                <w:sz w:val="20"/>
                <w:szCs w:val="20"/>
              </w:rPr>
              <w:t xml:space="preserve">  </w:t>
            </w:r>
            <w:hyperlink r:id="rId120">
              <w:r w:rsidRPr="002D68BB">
                <w:rPr>
                  <w:color w:val="0000FF"/>
                  <w:sz w:val="20"/>
                  <w:szCs w:val="20"/>
                  <w:u w:val="single"/>
                </w:rPr>
                <w:t>https://media.istockphoto.com/vectors/food-and-products-that-are-wrapped-in-recyclable-flexible-plastic-vector-id540749920?k=20&amp;m=540749920&amp;s=612x612&amp;w=0&amp;h=2B9PUHvnooqIM848oSFcmzDM4crWvV88bCW8q1lFl8w</w:t>
              </w:r>
            </w:hyperlink>
            <w:r w:rsidRPr="002D68BB">
              <w:rPr>
                <w:sz w:val="20"/>
                <w:szCs w:val="20"/>
              </w:rPr>
              <w:t xml:space="preserve">= </w:t>
            </w:r>
          </w:p>
          <w:p w14:paraId="5E37FFF8" w14:textId="77777777" w:rsidR="001E5F2A" w:rsidRPr="002D68BB" w:rsidRDefault="001E5F2A">
            <w:pPr>
              <w:widowControl w:val="0"/>
              <w:spacing w:line="240" w:lineRule="auto"/>
              <w:rPr>
                <w:b/>
                <w:sz w:val="20"/>
                <w:szCs w:val="20"/>
              </w:rPr>
            </w:pPr>
          </w:p>
        </w:tc>
      </w:tr>
      <w:tr w:rsidR="001E5F2A" w:rsidRPr="002D68BB" w14:paraId="52462C49" w14:textId="77777777">
        <w:tc>
          <w:tcPr>
            <w:tcW w:w="7761" w:type="dxa"/>
            <w:shd w:val="clear" w:color="auto" w:fill="auto"/>
            <w:tcMar>
              <w:top w:w="100" w:type="dxa"/>
              <w:left w:w="100" w:type="dxa"/>
              <w:bottom w:w="100" w:type="dxa"/>
              <w:right w:w="100" w:type="dxa"/>
            </w:tcMar>
          </w:tcPr>
          <w:p w14:paraId="7D71F4B0" w14:textId="77777777" w:rsidR="001E5F2A" w:rsidRPr="002D68BB" w:rsidRDefault="00747094">
            <w:pPr>
              <w:widowControl w:val="0"/>
              <w:spacing w:line="240" w:lineRule="auto"/>
              <w:rPr>
                <w:b/>
                <w:sz w:val="20"/>
                <w:szCs w:val="20"/>
              </w:rPr>
            </w:pPr>
            <w:r w:rsidRPr="00A158D2">
              <w:rPr>
                <w:b/>
                <w:sz w:val="20"/>
                <w:szCs w:val="20"/>
                <w:highlight w:val="yellow"/>
              </w:rPr>
              <w:lastRenderedPageBreak/>
              <w:t>Empaque primario</w:t>
            </w:r>
            <w:r w:rsidRPr="002D68BB">
              <w:rPr>
                <w:b/>
                <w:sz w:val="20"/>
                <w:szCs w:val="20"/>
              </w:rPr>
              <w:t xml:space="preserve"> </w:t>
            </w:r>
          </w:p>
          <w:p w14:paraId="17C50006"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"https://media.istockphoto.com/vectors/vector-milk-carton-dairy-product-illustration-vector-id1298280408?k=20&amp;m=1298280408&amp;s=612x612&amp;w=0&amp;h=QROJzmNK5xVoUC1CfNkIO6nLHgY8S2M-mwY6DdiEaCY="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"https://media.istockphoto.com/vectors/vector-milk-carton-dairy-product-illustration-vector-id1298280408?k=20&amp;m=1298280408&amp;s=612x612&amp;w=0&amp;h=QROJzmNK5xVoUC1CfNkIO6nLHgY8S2M-mwY6DdiEaCY="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"https://media.istockphoto.com/vectors/vector-milk-carton-dairy-product-illustration-vector-id1298280408?k=20&amp;m=1298280408&amp;s=612x612&amp;w=0&amp;h=QROJzmNK5xVoUC1CfNkIO6nLHgY8S2M-mwY6DdiEaCY="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"https://media.istockphoto.com/vectors/vector-milk-carton-dairy-product-illustration-vector-id1298280408?k=20&amp;m=1298280408&amp;s=612x612&amp;w=0&amp;h=QROJzmNK5xVoUC1CfNkIO6nLHgY8S2M-mwY6DdiEaCY="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"https://media.istockphoto.com/vectors/vector-milk-carton-dairy-product-illustration-vector-id1298280408?k=20&amp;m=1298280408&amp;s=612x612&amp;w=0&amp;h=QROJzmNK5xVoUC1CfNkIO6nLHgY8S2M-mwY6DdiEaCY=" \* MERGEFORMATINET </w:instrText>
            </w:r>
            <w:r w:rsidR="00D53537">
              <w:rPr>
                <w:sz w:val="20"/>
                <w:szCs w:val="20"/>
              </w:rPr>
              <w:fldChar w:fldCharType="separate"/>
            </w:r>
            <w:r w:rsidR="00B320BE">
              <w:rPr>
                <w:noProof/>
                <w:sz w:val="20"/>
                <w:szCs w:val="20"/>
              </w:rPr>
              <w:pict w14:anchorId="6E6E50B9">
                <v:shape id="_x0000_i1038" type="#_x0000_t75" alt="ilustraciones, imágenes clip art, dibujos animados e iconos de stock de caja de leche vectorial. ilustración de productos lácteos. - embalaje de cajas de leche" style="width:62.8pt;height:140.15pt;mso-width-percent:0;mso-height-percent:0;mso-width-percent:0;mso-height-percent:0">
                  <v:imagedata r:id="rId121" r:href="rId122"/>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7B9E91DC" w14:textId="77777777" w:rsidR="001E5F2A" w:rsidRPr="002D68BB" w:rsidRDefault="001E5F2A">
            <w:pPr>
              <w:widowControl w:val="0"/>
              <w:spacing w:line="240" w:lineRule="auto"/>
              <w:rPr>
                <w:sz w:val="20"/>
                <w:szCs w:val="20"/>
              </w:rPr>
            </w:pPr>
          </w:p>
          <w:p w14:paraId="0D4EA128" w14:textId="77777777" w:rsidR="001E5F2A" w:rsidRPr="002D68BB" w:rsidRDefault="00747094">
            <w:pPr>
              <w:widowControl w:val="0"/>
              <w:spacing w:line="240" w:lineRule="auto"/>
              <w:rPr>
                <w:sz w:val="20"/>
                <w:szCs w:val="20"/>
              </w:rPr>
            </w:pPr>
            <w:r w:rsidRPr="00A158D2">
              <w:rPr>
                <w:sz w:val="20"/>
                <w:szCs w:val="20"/>
                <w:highlight w:val="yellow"/>
              </w:rPr>
              <w:t>Una caja de leche (un solo producto)</w:t>
            </w:r>
          </w:p>
          <w:p w14:paraId="1C89354E" w14:textId="77777777" w:rsidR="001E5F2A" w:rsidRPr="002D68BB" w:rsidRDefault="001E5F2A">
            <w:pPr>
              <w:widowControl w:val="0"/>
              <w:spacing w:line="240" w:lineRule="auto"/>
              <w:rPr>
                <w:sz w:val="20"/>
                <w:szCs w:val="20"/>
              </w:rPr>
            </w:pPr>
          </w:p>
          <w:p w14:paraId="56CEA689"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632202_CF1_i038</w:t>
            </w:r>
            <w:proofErr w:type="spellEnd"/>
          </w:p>
          <w:p w14:paraId="50D7AE42" w14:textId="77777777" w:rsidR="001E5F2A" w:rsidRPr="002D68BB" w:rsidRDefault="00D53537">
            <w:pPr>
              <w:widowControl w:val="0"/>
              <w:spacing w:line="240" w:lineRule="auto"/>
              <w:rPr>
                <w:sz w:val="20"/>
                <w:szCs w:val="20"/>
              </w:rPr>
            </w:pPr>
            <w:hyperlink r:id="rId123">
              <w:r w:rsidR="00747094" w:rsidRPr="002D68BB">
                <w:rPr>
                  <w:color w:val="0000FF"/>
                  <w:sz w:val="20"/>
                  <w:szCs w:val="20"/>
                  <w:u w:val="single"/>
                </w:rPr>
                <w:t>https://media.istockphoto.com/vectors/vector-milk-carton-dairy-product-illustration-vector-id1298280408?k=20&amp;m=1298280408&amp;s=612x612&amp;w=0&amp;h=QROJzmNK5xVoUC1CfNkIO6nLHgY8S2M-mwY6DdiEaCY</w:t>
              </w:r>
            </w:hyperlink>
            <w:r w:rsidR="00747094" w:rsidRPr="002D68BB">
              <w:rPr>
                <w:sz w:val="20"/>
                <w:szCs w:val="20"/>
              </w:rPr>
              <w:t xml:space="preserve">= </w:t>
            </w:r>
          </w:p>
        </w:tc>
        <w:tc>
          <w:tcPr>
            <w:tcW w:w="5871" w:type="dxa"/>
            <w:shd w:val="clear" w:color="auto" w:fill="auto"/>
            <w:tcMar>
              <w:top w:w="100" w:type="dxa"/>
              <w:left w:w="100" w:type="dxa"/>
              <w:bottom w:w="100" w:type="dxa"/>
              <w:right w:w="100" w:type="dxa"/>
            </w:tcMar>
          </w:tcPr>
          <w:p w14:paraId="7D4507AB" w14:textId="63BB4010" w:rsidR="001E5F2A" w:rsidRPr="00A158D2" w:rsidRDefault="00747094">
            <w:pPr>
              <w:pBdr>
                <w:top w:val="nil"/>
                <w:left w:val="nil"/>
                <w:bottom w:val="nil"/>
                <w:right w:val="nil"/>
                <w:between w:val="nil"/>
              </w:pBdr>
              <w:jc w:val="both"/>
              <w:rPr>
                <w:color w:val="FF0000"/>
                <w:sz w:val="20"/>
                <w:szCs w:val="20"/>
              </w:rPr>
            </w:pPr>
            <w:r w:rsidRPr="00A158D2">
              <w:rPr>
                <w:b/>
                <w:color w:val="FF0000"/>
                <w:sz w:val="20"/>
                <w:szCs w:val="20"/>
              </w:rPr>
              <w:t xml:space="preserve">Embalaje de venta, empaque primario, o unidad de consumo: </w:t>
            </w:r>
            <w:r w:rsidRPr="00A158D2">
              <w:rPr>
                <w:color w:val="FF0000"/>
                <w:sz w:val="20"/>
                <w:szCs w:val="20"/>
              </w:rPr>
              <w:t>es el que guarda y protege el producto</w:t>
            </w:r>
            <w:r w:rsidR="00A158D2" w:rsidRPr="00A158D2">
              <w:rPr>
                <w:color w:val="FF0000"/>
                <w:sz w:val="20"/>
                <w:szCs w:val="20"/>
              </w:rPr>
              <w:t>,</w:t>
            </w:r>
            <w:r w:rsidRPr="00A158D2">
              <w:rPr>
                <w:color w:val="FF0000"/>
                <w:sz w:val="20"/>
                <w:szCs w:val="20"/>
              </w:rPr>
              <w:t xml:space="preserve"> de manipulaciones directas. Está en contacto directo con el artículo y sirve para mantenerlo en condiciones óptimas. Este embalaje define la unidad de consumo más pequeña, facilitando la venta unitaria del producto. Toma formas muy diversas: botellas, latas, bolsas, etc.</w:t>
            </w:r>
          </w:p>
          <w:p w14:paraId="5C442853" w14:textId="77777777" w:rsidR="001E5F2A" w:rsidRPr="002D68BB" w:rsidRDefault="001E5F2A">
            <w:pPr>
              <w:pBdr>
                <w:top w:val="nil"/>
                <w:left w:val="nil"/>
                <w:bottom w:val="nil"/>
                <w:right w:val="nil"/>
                <w:between w:val="nil"/>
              </w:pBdr>
              <w:ind w:left="720"/>
              <w:jc w:val="both"/>
              <w:rPr>
                <w:b/>
                <w:color w:val="000000"/>
                <w:sz w:val="20"/>
                <w:szCs w:val="20"/>
              </w:rPr>
            </w:pPr>
          </w:p>
          <w:p w14:paraId="3DCBE613" w14:textId="77777777" w:rsidR="001E5F2A" w:rsidRPr="002D68BB" w:rsidRDefault="001E5F2A">
            <w:pPr>
              <w:widowControl w:val="0"/>
              <w:spacing w:line="240" w:lineRule="auto"/>
              <w:rPr>
                <w:color w:val="999999"/>
                <w:sz w:val="20"/>
                <w:szCs w:val="20"/>
              </w:rPr>
            </w:pPr>
          </w:p>
        </w:tc>
      </w:tr>
      <w:tr w:rsidR="001E5F2A" w:rsidRPr="002D68BB" w14:paraId="7821B3A9" w14:textId="77777777">
        <w:tc>
          <w:tcPr>
            <w:tcW w:w="7761" w:type="dxa"/>
            <w:shd w:val="clear" w:color="auto" w:fill="auto"/>
            <w:tcMar>
              <w:top w:w="100" w:type="dxa"/>
              <w:left w:w="100" w:type="dxa"/>
              <w:bottom w:w="100" w:type="dxa"/>
              <w:right w:w="100" w:type="dxa"/>
            </w:tcMar>
          </w:tcPr>
          <w:p w14:paraId="691DCE00" w14:textId="77777777" w:rsidR="001E5F2A" w:rsidRPr="002D68BB" w:rsidRDefault="00747094">
            <w:pPr>
              <w:widowControl w:val="0"/>
              <w:spacing w:line="240" w:lineRule="auto"/>
              <w:rPr>
                <w:b/>
                <w:sz w:val="20"/>
                <w:szCs w:val="20"/>
              </w:rPr>
            </w:pPr>
            <w:r w:rsidRPr="0093205B">
              <w:rPr>
                <w:b/>
                <w:sz w:val="20"/>
                <w:szCs w:val="20"/>
                <w:highlight w:val="yellow"/>
              </w:rPr>
              <w:t>Empaque secundario</w:t>
            </w:r>
          </w:p>
          <w:p w14:paraId="3774BBE7"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"https://media.istockphoto.com/photos/box-with-white-bottles-for-dairy-products-picture-id1410428253?k=20&amp;m=1410428253&amp;s=612x612&amp;w=0&amp;h=xRXLPsafhnYlmSl3ViUYH-kzQH3W-kpqluOTgAWjGLU="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"https://media.istockphoto.com/photos/box-with-white-bottles-for-dairy-products-picture-id1410428253?k=20&amp;m=1410428253&amp;s=612x612&amp;w=0&amp;h=xRXLPsafhnYlmSl3ViUYH-kzQH3W-kpqluOTgAWjGLU="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"https://media.istockphoto.com/photos/box-with-white-bottles-for-dairy-products-picture-id1410428253?k=20&amp;m=1410428253&amp;s=612x612&amp;w=0&amp;h=xRXLPsafhnYlmSl3ViUYH-kzQH3W-kpqluOTgAWjGLU="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"https://media.istockphoto.com/photos/box-with-white-bottles-for-dairy-products-picture-id1410428253?k=20&amp;m=1410428253&amp;s=612x612&amp;w=0&amp;h=xRXLPsafhnYlmSl3ViUYH-kzQH3W-kpqluOTgAWjGLU="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"https://media.istockphoto.com/photos/box-with-white-bottles-for-dairy-products-picture-id1410428253?k=20&amp;m=1410428253&amp;s=612x612&amp;w=0&amp;h=xRXLPsafhnYlmSl3ViUYH-kzQH3W-kpqluOTgAWjGLU=" \* MERGEFORMATINET </w:instrText>
            </w:r>
            <w:r w:rsidR="00D53537">
              <w:rPr>
                <w:sz w:val="20"/>
                <w:szCs w:val="20"/>
              </w:rPr>
              <w:fldChar w:fldCharType="separate"/>
            </w:r>
            <w:r w:rsidR="00B320BE">
              <w:rPr>
                <w:noProof/>
                <w:sz w:val="20"/>
                <w:szCs w:val="20"/>
              </w:rPr>
              <w:pict w14:anchorId="01419CC2">
                <v:shape id="_x0000_i1037" type="#_x0000_t75" alt="una caja con botellas blancas para productos lácteos - embalaje de cajas de leche fotografías e imágenes de stock" style="width:217.55pt;height:146.3pt;mso-width-percent:0;mso-height-percent:0;mso-width-percent:0;mso-height-percent:0">
                  <v:imagedata r:id="rId124" r:href="rId125"/>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145967F5" w14:textId="77777777" w:rsidR="001E5F2A" w:rsidRPr="002D68BB" w:rsidRDefault="00747094">
            <w:pPr>
              <w:widowControl w:val="0"/>
              <w:spacing w:line="240" w:lineRule="auto"/>
              <w:rPr>
                <w:sz w:val="20"/>
                <w:szCs w:val="20"/>
              </w:rPr>
            </w:pPr>
            <w:r w:rsidRPr="0093205B">
              <w:rPr>
                <w:sz w:val="20"/>
                <w:szCs w:val="20"/>
                <w:highlight w:val="yellow"/>
              </w:rPr>
              <w:t>Una caja con varias unidades de cajas de leche.</w:t>
            </w:r>
            <w:r w:rsidRPr="002D68BB">
              <w:rPr>
                <w:sz w:val="20"/>
                <w:szCs w:val="20"/>
              </w:rPr>
              <w:t xml:space="preserve"> </w:t>
            </w:r>
          </w:p>
          <w:p w14:paraId="44F5F014"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632202_CF1_i039</w:t>
            </w:r>
            <w:proofErr w:type="spellEnd"/>
          </w:p>
          <w:p w14:paraId="2A081372" w14:textId="77777777" w:rsidR="001E5F2A" w:rsidRPr="002D68BB" w:rsidRDefault="001E5F2A">
            <w:pPr>
              <w:widowControl w:val="0"/>
              <w:spacing w:line="240" w:lineRule="auto"/>
              <w:rPr>
                <w:sz w:val="20"/>
                <w:szCs w:val="20"/>
              </w:rPr>
            </w:pPr>
          </w:p>
          <w:p w14:paraId="12DED0A3" w14:textId="77777777" w:rsidR="001E5F2A" w:rsidRPr="002D68BB" w:rsidRDefault="00D53537">
            <w:pPr>
              <w:widowControl w:val="0"/>
              <w:spacing w:line="240" w:lineRule="auto"/>
              <w:rPr>
                <w:sz w:val="20"/>
                <w:szCs w:val="20"/>
              </w:rPr>
            </w:pPr>
            <w:hyperlink r:id="rId126">
              <w:r w:rsidR="00747094" w:rsidRPr="002D68BB">
                <w:rPr>
                  <w:color w:val="0000FF"/>
                  <w:sz w:val="20"/>
                  <w:szCs w:val="20"/>
                  <w:u w:val="single"/>
                </w:rPr>
                <w:t>https://media.istockphoto.com/photos/box-with-white-bottles-for-dairy-products-picture-id1410428253?k=20&amp;m=1410428253&amp;s=612x612&amp;w=0&amp;h=xRXLPsafhnYlmSl3ViUYH-kzQH3W-kpqluOTgAWjGLU</w:t>
              </w:r>
            </w:hyperlink>
            <w:r w:rsidR="00747094" w:rsidRPr="002D68BB">
              <w:rPr>
                <w:sz w:val="20"/>
                <w:szCs w:val="20"/>
              </w:rPr>
              <w:t xml:space="preserve">= </w:t>
            </w:r>
          </w:p>
        </w:tc>
        <w:tc>
          <w:tcPr>
            <w:tcW w:w="5871" w:type="dxa"/>
            <w:shd w:val="clear" w:color="auto" w:fill="auto"/>
            <w:tcMar>
              <w:top w:w="100" w:type="dxa"/>
              <w:left w:w="100" w:type="dxa"/>
              <w:bottom w:w="100" w:type="dxa"/>
              <w:right w:w="100" w:type="dxa"/>
            </w:tcMar>
          </w:tcPr>
          <w:p w14:paraId="08F6B6FD" w14:textId="1BA2ADCA" w:rsidR="001E5F2A" w:rsidRPr="002D68BB" w:rsidRDefault="00747094">
            <w:pPr>
              <w:pBdr>
                <w:top w:val="nil"/>
                <w:left w:val="nil"/>
                <w:bottom w:val="nil"/>
                <w:right w:val="nil"/>
                <w:between w:val="nil"/>
              </w:pBdr>
              <w:jc w:val="both"/>
              <w:rPr>
                <w:color w:val="000000"/>
                <w:sz w:val="20"/>
                <w:szCs w:val="20"/>
              </w:rPr>
            </w:pPr>
            <w:r w:rsidRPr="002D68BB">
              <w:rPr>
                <w:b/>
                <w:color w:val="000000"/>
                <w:sz w:val="20"/>
                <w:szCs w:val="20"/>
              </w:rPr>
              <w:lastRenderedPageBreak/>
              <w:t>Empaque y embalaje secundario o colectivo:</w:t>
            </w:r>
            <w:r w:rsidRPr="002D68BB">
              <w:rPr>
                <w:color w:val="000000"/>
                <w:sz w:val="20"/>
                <w:szCs w:val="20"/>
              </w:rPr>
              <w:t xml:space="preserve"> </w:t>
            </w:r>
            <w:r w:rsidRPr="00ED75F8">
              <w:rPr>
                <w:color w:val="FF0000"/>
                <w:sz w:val="20"/>
                <w:szCs w:val="20"/>
              </w:rPr>
              <w:t>es una agrupación de embalajes primarios que buscan dar mayor protección al producto, facilitando la comercialización del producto a una mayor escala y movilidad</w:t>
            </w:r>
            <w:r w:rsidR="00ED75F8" w:rsidRPr="00ED75F8">
              <w:rPr>
                <w:color w:val="FF0000"/>
                <w:sz w:val="20"/>
                <w:szCs w:val="20"/>
              </w:rPr>
              <w:t xml:space="preserve">, por ejemplo, </w:t>
            </w:r>
            <w:r w:rsidRPr="00ED75F8">
              <w:rPr>
                <w:color w:val="FF0000"/>
                <w:sz w:val="20"/>
                <w:szCs w:val="20"/>
              </w:rPr>
              <w:t xml:space="preserve">cajas de cartón (también podrían ser de plástico). </w:t>
            </w:r>
            <w:r w:rsidR="00ED75F8" w:rsidRPr="00ED75F8">
              <w:rPr>
                <w:color w:val="FF0000"/>
                <w:sz w:val="20"/>
                <w:szCs w:val="20"/>
              </w:rPr>
              <w:t>E</w:t>
            </w:r>
            <w:r w:rsidRPr="00ED75F8">
              <w:rPr>
                <w:color w:val="FF0000"/>
                <w:sz w:val="20"/>
                <w:szCs w:val="20"/>
              </w:rPr>
              <w:t>n el caso de la leche, una bolsa individual sería un embalaje primario y la caja de cartón que contiene seis</w:t>
            </w:r>
            <w:r w:rsidR="00ED75F8" w:rsidRPr="00ED75F8">
              <w:rPr>
                <w:color w:val="FF0000"/>
                <w:sz w:val="20"/>
                <w:szCs w:val="20"/>
              </w:rPr>
              <w:t xml:space="preserve"> bolsas,</w:t>
            </w:r>
            <w:r w:rsidRPr="00ED75F8">
              <w:rPr>
                <w:color w:val="FF0000"/>
                <w:sz w:val="20"/>
                <w:szCs w:val="20"/>
              </w:rPr>
              <w:t xml:space="preserve"> representaría un embalaje secundario.</w:t>
            </w:r>
          </w:p>
          <w:p w14:paraId="7BD6BD1B" w14:textId="77777777" w:rsidR="001E5F2A" w:rsidRPr="002D68BB" w:rsidRDefault="001E5F2A">
            <w:pPr>
              <w:widowControl w:val="0"/>
              <w:spacing w:line="240" w:lineRule="auto"/>
              <w:rPr>
                <w:color w:val="999999"/>
                <w:sz w:val="20"/>
                <w:szCs w:val="20"/>
              </w:rPr>
            </w:pPr>
          </w:p>
        </w:tc>
      </w:tr>
      <w:tr w:rsidR="001E5F2A" w:rsidRPr="002D68BB" w14:paraId="6C66B14D" w14:textId="77777777">
        <w:tc>
          <w:tcPr>
            <w:tcW w:w="7761" w:type="dxa"/>
            <w:shd w:val="clear" w:color="auto" w:fill="auto"/>
            <w:tcMar>
              <w:top w:w="100" w:type="dxa"/>
              <w:left w:w="100" w:type="dxa"/>
              <w:bottom w:w="100" w:type="dxa"/>
              <w:right w:w="100" w:type="dxa"/>
            </w:tcMar>
          </w:tcPr>
          <w:p w14:paraId="3FF6482A" w14:textId="77777777" w:rsidR="001E5F2A" w:rsidRPr="002D68BB" w:rsidRDefault="00747094">
            <w:pPr>
              <w:widowControl w:val="0"/>
              <w:spacing w:line="240" w:lineRule="auto"/>
              <w:rPr>
                <w:b/>
                <w:sz w:val="20"/>
                <w:szCs w:val="20"/>
              </w:rPr>
            </w:pPr>
            <w:r w:rsidRPr="001C078E">
              <w:rPr>
                <w:b/>
                <w:sz w:val="20"/>
                <w:szCs w:val="20"/>
                <w:highlight w:val="yellow"/>
              </w:rPr>
              <w:t>Embalaje terciario</w:t>
            </w:r>
          </w:p>
          <w:p w14:paraId="663B5124"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"https://media.istockphoto.com/photos/stacked-of-package-boxes-loading-into-container-truck-truck-parked-picture-id1316180303?k=20&amp;m=1316180303&amp;s=612x612&amp;w=0&amp;h=coAIFv0zRvlYxg-7aW3qkbQ8Hu94D06YLit-PtKjHLs="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"https://media.istockphoto.com/photos/stacked-of-package-boxes-loading-into-container-truck-truck-parked-picture-id1316180303?k=20&amp;m=1316180303&amp;s=612x612&amp;w=0&amp;h=coAIFv0zRvlYxg-7aW3qkbQ8Hu94D06YLit-PtKjHLs="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"https://media.istockphoto.com/photos/stacked-of-package-boxes-loading-into-container-truck-truck-parked-picture-id1316180303?k=20&amp;m=1316180303&amp;s=612x612&amp;w=0&amp;h=coAIFv0zRvlYxg-7aW3qkbQ8Hu94D06YLit-PtKjHLs="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"https://media.istockphoto.com/photos/stacked-of-package-boxes-loading-into-container-truck-truck-parked-picture-id1316180303?k=20&amp;m=1316180303&amp;s=612x612&amp;w=0&amp;h=coAIFv0zRvlYxg-7aW3qkbQ8Hu94D06YLit-PtKjHLs="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"https://media.istockphoto.com/photos/stacked-of-package-boxes-loading-into-container-truck-truck-parked-picture-id1316180303?k=20&amp;m=1316180303&amp;s=612x612&amp;w=0&amp;h=coAIFv0zRvlYxg-7aW3qkbQ8Hu94D06YLit-PtKjHLs=" \* MERGEFORMATINET </w:instrText>
            </w:r>
            <w:r w:rsidR="00D53537">
              <w:rPr>
                <w:sz w:val="20"/>
                <w:szCs w:val="20"/>
              </w:rPr>
              <w:fldChar w:fldCharType="separate"/>
            </w:r>
            <w:r w:rsidR="00B320BE">
              <w:rPr>
                <w:noProof/>
                <w:sz w:val="20"/>
                <w:szCs w:val="20"/>
              </w:rPr>
              <w:pict w14:anchorId="45236FDC">
                <v:shape id="_x0000_i1036" type="#_x0000_t75" alt="apilado de cajas de paquetes cargando en container truck. carga aparcada en el almacén del muelle. servicio de entrega. logística de almacén de envío. transporte de camiones de carga de carga. - estibas fotografías e imágenes de stock" style="width:219.85pt;height:147.05pt;mso-width-percent:0;mso-height-percent:0;mso-width-percent:0;mso-height-percent:0">
                  <v:imagedata r:id="rId127" r:href="rId128"/>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0CA4C2C6" w14:textId="77777777" w:rsidR="001E5F2A" w:rsidRPr="002D68BB" w:rsidRDefault="00747094">
            <w:pPr>
              <w:widowControl w:val="0"/>
              <w:spacing w:line="240" w:lineRule="auto"/>
              <w:rPr>
                <w:sz w:val="20"/>
                <w:szCs w:val="20"/>
              </w:rPr>
            </w:pPr>
            <w:r w:rsidRPr="001C078E">
              <w:rPr>
                <w:sz w:val="20"/>
                <w:szCs w:val="20"/>
                <w:highlight w:val="yellow"/>
              </w:rPr>
              <w:t>En una bodega, organizada en estibas gran cantidad de cajas con productos ojala que se visualice que son de alimentos</w:t>
            </w:r>
          </w:p>
          <w:p w14:paraId="27D0E09A" w14:textId="77777777" w:rsidR="001E5F2A" w:rsidRPr="002D68BB" w:rsidRDefault="001E5F2A">
            <w:pPr>
              <w:widowControl w:val="0"/>
              <w:spacing w:line="240" w:lineRule="auto"/>
              <w:rPr>
                <w:sz w:val="20"/>
                <w:szCs w:val="20"/>
              </w:rPr>
            </w:pPr>
          </w:p>
          <w:p w14:paraId="1345300A" w14:textId="77777777" w:rsidR="001E5F2A" w:rsidRPr="002D68BB" w:rsidRDefault="00747094">
            <w:pPr>
              <w:widowControl w:val="0"/>
              <w:rPr>
                <w:sz w:val="20"/>
                <w:szCs w:val="20"/>
              </w:rPr>
            </w:pPr>
            <w:proofErr w:type="spellStart"/>
            <w:r w:rsidRPr="002D68BB">
              <w:rPr>
                <w:b/>
                <w:sz w:val="20"/>
                <w:szCs w:val="20"/>
              </w:rPr>
              <w:t>Cod.Imagen</w:t>
            </w:r>
            <w:proofErr w:type="spellEnd"/>
            <w:r w:rsidRPr="002D68BB">
              <w:rPr>
                <w:b/>
                <w:sz w:val="20"/>
                <w:szCs w:val="20"/>
              </w:rPr>
              <w:t xml:space="preserve">: </w:t>
            </w:r>
            <w:proofErr w:type="spellStart"/>
            <w:r w:rsidRPr="002D68BB">
              <w:rPr>
                <w:sz w:val="20"/>
                <w:szCs w:val="20"/>
              </w:rPr>
              <w:t>632202_CF1_i040</w:t>
            </w:r>
            <w:proofErr w:type="spellEnd"/>
          </w:p>
          <w:p w14:paraId="6050BD08" w14:textId="77777777" w:rsidR="001E5F2A" w:rsidRPr="002D68BB" w:rsidRDefault="00D53537">
            <w:pPr>
              <w:widowControl w:val="0"/>
              <w:spacing w:line="240" w:lineRule="auto"/>
              <w:rPr>
                <w:sz w:val="20"/>
                <w:szCs w:val="20"/>
              </w:rPr>
            </w:pPr>
            <w:hyperlink r:id="rId129">
              <w:r w:rsidR="00747094" w:rsidRPr="002D68BB">
                <w:rPr>
                  <w:color w:val="0000FF"/>
                  <w:sz w:val="20"/>
                  <w:szCs w:val="20"/>
                  <w:u w:val="single"/>
                </w:rPr>
                <w:t>https://media.istockphoto.com/photos/stacked-of-package-boxes-loading-into-container-truck-truck-parked-picture-id1316180303?k=20&amp;m=1316180303&amp;s=612x612&amp;w=0&amp;h=coAIFv0zRvlYxg-7aW3qkbQ8Hu94D06YLit-PtKjHLs</w:t>
              </w:r>
            </w:hyperlink>
            <w:r w:rsidR="00747094" w:rsidRPr="002D68BB">
              <w:rPr>
                <w:sz w:val="20"/>
                <w:szCs w:val="20"/>
              </w:rPr>
              <w:t xml:space="preserve">= </w:t>
            </w:r>
          </w:p>
        </w:tc>
        <w:tc>
          <w:tcPr>
            <w:tcW w:w="5871" w:type="dxa"/>
            <w:shd w:val="clear" w:color="auto" w:fill="auto"/>
            <w:tcMar>
              <w:top w:w="100" w:type="dxa"/>
              <w:left w:w="100" w:type="dxa"/>
              <w:bottom w:w="100" w:type="dxa"/>
              <w:right w:w="100" w:type="dxa"/>
            </w:tcMar>
          </w:tcPr>
          <w:p w14:paraId="1470CE1A" w14:textId="313F4091" w:rsidR="001E5F2A" w:rsidRPr="002D68BB" w:rsidRDefault="00747094">
            <w:pPr>
              <w:pBdr>
                <w:top w:val="nil"/>
                <w:left w:val="nil"/>
                <w:bottom w:val="nil"/>
                <w:right w:val="nil"/>
                <w:between w:val="nil"/>
              </w:pBdr>
              <w:jc w:val="both"/>
              <w:rPr>
                <w:color w:val="000000"/>
                <w:sz w:val="20"/>
                <w:szCs w:val="20"/>
              </w:rPr>
            </w:pPr>
            <w:r w:rsidRPr="002D68BB">
              <w:rPr>
                <w:b/>
                <w:color w:val="000000"/>
                <w:sz w:val="20"/>
                <w:szCs w:val="20"/>
              </w:rPr>
              <w:t>Embalaje terciario</w:t>
            </w:r>
            <w:r w:rsidR="0093205B">
              <w:rPr>
                <w:b/>
                <w:color w:val="000000"/>
                <w:sz w:val="20"/>
                <w:szCs w:val="20"/>
              </w:rPr>
              <w:t xml:space="preserve">: </w:t>
            </w:r>
            <w:r w:rsidR="0093205B" w:rsidRPr="0093205B">
              <w:rPr>
                <w:bCs/>
                <w:color w:val="FF0000"/>
                <w:sz w:val="20"/>
                <w:szCs w:val="20"/>
              </w:rPr>
              <w:t>e</w:t>
            </w:r>
            <w:r w:rsidRPr="0093205B">
              <w:rPr>
                <w:color w:val="FF0000"/>
                <w:sz w:val="20"/>
                <w:szCs w:val="20"/>
              </w:rPr>
              <w:t>l embalaje terciario reúne embalajes primarios y secundarios para así crear una unidad de carga mayor</w:t>
            </w:r>
            <w:r w:rsidR="0093205B" w:rsidRPr="0093205B">
              <w:rPr>
                <w:color w:val="FF0000"/>
                <w:sz w:val="20"/>
                <w:szCs w:val="20"/>
              </w:rPr>
              <w:t>,</w:t>
            </w:r>
            <w:r w:rsidRPr="0093205B">
              <w:rPr>
                <w:color w:val="FF0000"/>
                <w:sz w:val="20"/>
                <w:szCs w:val="20"/>
              </w:rPr>
              <w:t xml:space="preserve"> cuya forma más extendida son las estibas o contenedores o las cajas de cartón modulares que los conforman.</w:t>
            </w:r>
          </w:p>
          <w:p w14:paraId="469F6807" w14:textId="77777777" w:rsidR="001E5F2A" w:rsidRPr="002D68BB" w:rsidRDefault="001E5F2A">
            <w:pPr>
              <w:widowControl w:val="0"/>
              <w:spacing w:line="240" w:lineRule="auto"/>
              <w:rPr>
                <w:color w:val="999999"/>
                <w:sz w:val="20"/>
                <w:szCs w:val="20"/>
              </w:rPr>
            </w:pPr>
          </w:p>
        </w:tc>
      </w:tr>
    </w:tbl>
    <w:p w14:paraId="3AACD23B" w14:textId="77777777" w:rsidR="001E5F2A" w:rsidRPr="002D68BB" w:rsidRDefault="001E5F2A">
      <w:pPr>
        <w:rPr>
          <w:b/>
          <w:sz w:val="20"/>
          <w:szCs w:val="20"/>
        </w:rPr>
      </w:pPr>
    </w:p>
    <w:p w14:paraId="1309F3A2" w14:textId="77777777" w:rsidR="001E5F2A" w:rsidRPr="002D68BB" w:rsidRDefault="00747094">
      <w:pPr>
        <w:spacing w:after="120"/>
        <w:jc w:val="both"/>
        <w:rPr>
          <w:b/>
          <w:sz w:val="20"/>
          <w:szCs w:val="20"/>
        </w:rPr>
      </w:pPr>
      <w:r w:rsidRPr="002D68BB">
        <w:rPr>
          <w:b/>
          <w:sz w:val="20"/>
          <w:szCs w:val="20"/>
        </w:rPr>
        <w:t>4. Ficha técnica de productos</w:t>
      </w:r>
    </w:p>
    <w:p w14:paraId="7FD44B4A" w14:textId="53FF2218" w:rsidR="001E5F2A" w:rsidRPr="00794544" w:rsidRDefault="00747094">
      <w:pPr>
        <w:spacing w:after="120"/>
        <w:jc w:val="both"/>
        <w:rPr>
          <w:color w:val="FF0000"/>
          <w:sz w:val="20"/>
          <w:szCs w:val="20"/>
        </w:rPr>
      </w:pPr>
      <w:r w:rsidRPr="00794544">
        <w:rPr>
          <w:color w:val="FF0000"/>
          <w:sz w:val="20"/>
          <w:szCs w:val="20"/>
        </w:rPr>
        <w:t xml:space="preserve">Es necesario que las empresas cumplan con la normativa y requerimientos legales para la producción y comercialización de alimento, entre los que está la ficha técnica qué debe tener todo producto. </w:t>
      </w:r>
    </w:p>
    <w:p w14:paraId="0E5953FE" w14:textId="77777777" w:rsidR="001E5F2A" w:rsidRPr="002D68BB" w:rsidRDefault="001E5F2A">
      <w:pPr>
        <w:spacing w:before="240" w:after="120"/>
        <w:jc w:val="both"/>
        <w:rPr>
          <w:b/>
          <w:sz w:val="20"/>
          <w:szCs w:val="20"/>
        </w:rPr>
      </w:pPr>
    </w:p>
    <w:tbl>
      <w:tblPr>
        <w:tblStyle w:val="affffffffff1"/>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773CBE3D" w14:textId="77777777">
        <w:trPr>
          <w:trHeight w:val="580"/>
        </w:trPr>
        <w:tc>
          <w:tcPr>
            <w:tcW w:w="1456" w:type="dxa"/>
            <w:shd w:val="clear" w:color="auto" w:fill="C9DAF8"/>
            <w:tcMar>
              <w:top w:w="100" w:type="dxa"/>
              <w:left w:w="100" w:type="dxa"/>
              <w:bottom w:w="100" w:type="dxa"/>
              <w:right w:w="100" w:type="dxa"/>
            </w:tcMar>
          </w:tcPr>
          <w:p w14:paraId="13F7DF5D"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lastRenderedPageBreak/>
              <w:t>Tipo de recurso</w:t>
            </w:r>
          </w:p>
        </w:tc>
        <w:tc>
          <w:tcPr>
            <w:tcW w:w="12175" w:type="dxa"/>
            <w:shd w:val="clear" w:color="auto" w:fill="C9DAF8"/>
            <w:tcMar>
              <w:top w:w="100" w:type="dxa"/>
              <w:left w:w="100" w:type="dxa"/>
              <w:bottom w:w="100" w:type="dxa"/>
              <w:right w:w="100" w:type="dxa"/>
            </w:tcMar>
          </w:tcPr>
          <w:p w14:paraId="2740AD15"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0231B027" w14:textId="77777777">
        <w:trPr>
          <w:trHeight w:val="420"/>
        </w:trPr>
        <w:tc>
          <w:tcPr>
            <w:tcW w:w="13631" w:type="dxa"/>
            <w:gridSpan w:val="2"/>
            <w:shd w:val="clear" w:color="auto" w:fill="auto"/>
            <w:tcMar>
              <w:top w:w="100" w:type="dxa"/>
              <w:left w:w="100" w:type="dxa"/>
              <w:bottom w:w="100" w:type="dxa"/>
              <w:right w:w="100" w:type="dxa"/>
            </w:tcMar>
          </w:tcPr>
          <w:p w14:paraId="705B3287" w14:textId="69E92391" w:rsidR="001E5F2A" w:rsidRPr="002C752C" w:rsidRDefault="00747094">
            <w:pPr>
              <w:spacing w:after="120"/>
              <w:jc w:val="both"/>
              <w:rPr>
                <w:color w:val="FF0000"/>
                <w:sz w:val="20"/>
                <w:szCs w:val="20"/>
              </w:rPr>
            </w:pPr>
            <w:r w:rsidRPr="002C752C">
              <w:rPr>
                <w:color w:val="FF0000"/>
                <w:sz w:val="20"/>
                <w:szCs w:val="20"/>
              </w:rPr>
              <w:t>En la industria de los alimentos, la ficha técnica es un documento pequeño de carácter obligatorio y legal que se incluye en el empaque primario. Se utiliza para informar a los consumidores finales y clientes en general, así como a las autoridades sanitarias, respecto de las características de un producto alimenticio, incluyendo las condiciones de conservación y presentación de ingredientes, los peligros que puede tener el consumo, la lista de los aportes y valores nutricionales, entre otros aspectos. Es el nivel de información necesaria que se debe publicar para la comercialización de cualquier producto alimentario.</w:t>
            </w:r>
          </w:p>
          <w:p w14:paraId="38CF5362" w14:textId="5F80F375" w:rsidR="00D4709A" w:rsidRPr="00BD0A21" w:rsidRDefault="00D4709A">
            <w:pPr>
              <w:spacing w:after="120"/>
              <w:jc w:val="center"/>
              <w:rPr>
                <w:b/>
                <w:color w:val="FF0000"/>
                <w:sz w:val="20"/>
                <w:szCs w:val="20"/>
              </w:rPr>
            </w:pPr>
            <w:commentRangeStart w:id="25"/>
            <w:r w:rsidRPr="00BD0A21">
              <w:rPr>
                <w:b/>
                <w:color w:val="FF0000"/>
                <w:sz w:val="20"/>
                <w:szCs w:val="20"/>
              </w:rPr>
              <w:t xml:space="preserve">Figura </w:t>
            </w:r>
            <w:r w:rsidR="00C00B1B">
              <w:rPr>
                <w:b/>
                <w:color w:val="FF0000"/>
                <w:sz w:val="20"/>
                <w:szCs w:val="20"/>
              </w:rPr>
              <w:t>4</w:t>
            </w:r>
            <w:r w:rsidRPr="00BD0A21">
              <w:rPr>
                <w:b/>
                <w:color w:val="FF0000"/>
                <w:sz w:val="20"/>
                <w:szCs w:val="20"/>
              </w:rPr>
              <w:t xml:space="preserve"> </w:t>
            </w:r>
          </w:p>
          <w:p w14:paraId="75AE555C" w14:textId="3D0A60DD" w:rsidR="001E5F2A" w:rsidRPr="00BD0A21" w:rsidRDefault="00747094">
            <w:pPr>
              <w:spacing w:after="120"/>
              <w:jc w:val="center"/>
              <w:rPr>
                <w:bCs/>
                <w:i/>
                <w:iCs/>
                <w:color w:val="FF0000"/>
                <w:sz w:val="20"/>
                <w:szCs w:val="20"/>
              </w:rPr>
            </w:pPr>
            <w:r w:rsidRPr="00BD0A21">
              <w:rPr>
                <w:bCs/>
                <w:i/>
                <w:iCs/>
                <w:color w:val="FF0000"/>
                <w:sz w:val="20"/>
                <w:szCs w:val="20"/>
              </w:rPr>
              <w:t>Ficha técnica</w:t>
            </w:r>
            <w:r w:rsidR="00D4709A" w:rsidRPr="00BD0A21">
              <w:rPr>
                <w:bCs/>
                <w:i/>
                <w:iCs/>
                <w:color w:val="FF0000"/>
                <w:sz w:val="20"/>
                <w:szCs w:val="20"/>
              </w:rPr>
              <w:t xml:space="preserve"> de</w:t>
            </w:r>
            <w:r w:rsidRPr="00BD0A21">
              <w:rPr>
                <w:bCs/>
                <w:i/>
                <w:iCs/>
                <w:color w:val="FF0000"/>
                <w:sz w:val="20"/>
                <w:szCs w:val="20"/>
              </w:rPr>
              <w:t xml:space="preserve"> producto alimenticio de Helado de Frutas</w:t>
            </w:r>
            <w:commentRangeEnd w:id="25"/>
            <w:r w:rsidR="00BD0A21">
              <w:rPr>
                <w:rStyle w:val="CommentReference"/>
              </w:rPr>
              <w:commentReference w:id="25"/>
            </w:r>
          </w:p>
          <w:p w14:paraId="3C0D8F0D" w14:textId="77777777" w:rsidR="001E5F2A" w:rsidRPr="002D68BB" w:rsidRDefault="00B320BE">
            <w:pPr>
              <w:spacing w:after="120"/>
              <w:jc w:val="center"/>
              <w:rPr>
                <w:color w:val="FF0000"/>
                <w:sz w:val="20"/>
                <w:szCs w:val="20"/>
              </w:rPr>
            </w:pPr>
            <w:r>
              <w:rPr>
                <w:noProof/>
                <w:sz w:val="20"/>
                <w:szCs w:val="20"/>
              </w:rPr>
              <w:lastRenderedPageBreak/>
              <w:pict w14:anchorId="67E624F1">
                <v:shape id="image10.jpg" o:spid="_x0000_i1035" type="#_x0000_t75" alt="Ficha tecnica de helado de frutas" style="width:250.45pt;height:324.75pt;visibility:visible;mso-wrap-style:square;mso-width-percent:0;mso-height-percent:0;mso-width-percent:0;mso-height-percent:0">
                  <v:imagedata r:id="rId130" o:title="Ficha tecnica de helado de frutas"/>
                </v:shape>
              </w:pict>
            </w:r>
          </w:p>
          <w:p w14:paraId="6F35BD76" w14:textId="77777777" w:rsidR="001E5F2A" w:rsidRPr="00C00B1B" w:rsidRDefault="00747094">
            <w:pPr>
              <w:spacing w:after="120"/>
              <w:jc w:val="center"/>
              <w:rPr>
                <w:strike/>
                <w:color w:val="FF0000"/>
                <w:sz w:val="20"/>
                <w:szCs w:val="20"/>
                <w:u w:val="single"/>
              </w:rPr>
            </w:pPr>
            <w:commentRangeStart w:id="26"/>
            <w:r w:rsidRPr="002D68BB">
              <w:rPr>
                <w:sz w:val="20"/>
                <w:szCs w:val="20"/>
              </w:rPr>
              <w:t xml:space="preserve">Fuente: </w:t>
            </w:r>
            <w:hyperlink r:id="rId131">
              <w:r w:rsidRPr="00C00B1B">
                <w:rPr>
                  <w:strike/>
                  <w:color w:val="FF0000"/>
                  <w:sz w:val="20"/>
                  <w:szCs w:val="20"/>
                  <w:u w:val="single"/>
                </w:rPr>
                <w:t>https://es.slideshare.net/leticiaromeroquebrandogarvimbas/ficha-tecnica-de-helado-de-frutas</w:t>
              </w:r>
            </w:hyperlink>
            <w:commentRangeEnd w:id="26"/>
            <w:r w:rsidR="0092053F" w:rsidRPr="00C00B1B">
              <w:rPr>
                <w:rStyle w:val="CommentReference"/>
                <w:strike/>
                <w:color w:val="FF0000"/>
              </w:rPr>
              <w:commentReference w:id="26"/>
            </w:r>
          </w:p>
          <w:p w14:paraId="7BB24C9A" w14:textId="77777777" w:rsidR="001E5F2A" w:rsidRPr="002D68BB" w:rsidRDefault="00747094">
            <w:pPr>
              <w:widowControl w:val="0"/>
              <w:rPr>
                <w:sz w:val="20"/>
                <w:szCs w:val="20"/>
              </w:rPr>
            </w:pP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632202_CF1_i041</w:t>
            </w:r>
            <w:proofErr w:type="spellEnd"/>
          </w:p>
        </w:tc>
      </w:tr>
    </w:tbl>
    <w:p w14:paraId="473F738D" w14:textId="77777777" w:rsidR="001E5F2A" w:rsidRPr="002D68BB" w:rsidRDefault="001E5F2A">
      <w:pPr>
        <w:rPr>
          <w:b/>
          <w:sz w:val="20"/>
          <w:szCs w:val="20"/>
        </w:rPr>
      </w:pPr>
    </w:p>
    <w:p w14:paraId="6840C895" w14:textId="77777777" w:rsidR="001E5F2A" w:rsidRPr="002D68BB" w:rsidRDefault="001E5F2A">
      <w:pPr>
        <w:rPr>
          <w:b/>
          <w:sz w:val="20"/>
          <w:szCs w:val="20"/>
        </w:rPr>
      </w:pPr>
    </w:p>
    <w:p w14:paraId="185BDD3D" w14:textId="77777777" w:rsidR="001E5F2A" w:rsidRPr="002D68BB" w:rsidRDefault="001E5F2A">
      <w:pPr>
        <w:rPr>
          <w:b/>
          <w:sz w:val="20"/>
          <w:szCs w:val="20"/>
        </w:rPr>
      </w:pPr>
    </w:p>
    <w:p w14:paraId="17433039" w14:textId="77777777" w:rsidR="001E5F2A" w:rsidRPr="002D68BB" w:rsidRDefault="001E5F2A">
      <w:pPr>
        <w:rPr>
          <w:b/>
          <w:sz w:val="20"/>
          <w:szCs w:val="20"/>
        </w:rPr>
      </w:pPr>
    </w:p>
    <w:tbl>
      <w:tblPr>
        <w:tblStyle w:val="affffffffff2"/>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9"/>
        <w:gridCol w:w="6992"/>
        <w:gridCol w:w="4880"/>
      </w:tblGrid>
      <w:tr w:rsidR="001E5F2A" w:rsidRPr="002D68BB" w14:paraId="745660F5" w14:textId="77777777">
        <w:trPr>
          <w:trHeight w:val="460"/>
        </w:trPr>
        <w:tc>
          <w:tcPr>
            <w:tcW w:w="1759" w:type="dxa"/>
            <w:shd w:val="clear" w:color="auto" w:fill="C9DAF8"/>
            <w:tcMar>
              <w:top w:w="100" w:type="dxa"/>
              <w:left w:w="100" w:type="dxa"/>
              <w:bottom w:w="100" w:type="dxa"/>
              <w:right w:w="100" w:type="dxa"/>
            </w:tcMar>
          </w:tcPr>
          <w:p w14:paraId="079DC3FE" w14:textId="77777777" w:rsidR="001E5F2A" w:rsidRPr="002D68BB" w:rsidRDefault="00747094">
            <w:pPr>
              <w:widowControl w:val="0"/>
              <w:spacing w:line="240" w:lineRule="auto"/>
              <w:jc w:val="center"/>
              <w:rPr>
                <w:b/>
                <w:sz w:val="20"/>
                <w:szCs w:val="20"/>
              </w:rPr>
            </w:pPr>
            <w:r w:rsidRPr="002D68BB">
              <w:rPr>
                <w:b/>
                <w:sz w:val="20"/>
                <w:szCs w:val="20"/>
              </w:rPr>
              <w:lastRenderedPageBreak/>
              <w:t>Tipo de recurso</w:t>
            </w:r>
          </w:p>
        </w:tc>
        <w:tc>
          <w:tcPr>
            <w:tcW w:w="11872" w:type="dxa"/>
            <w:gridSpan w:val="2"/>
            <w:shd w:val="clear" w:color="auto" w:fill="C9DAF8"/>
            <w:tcMar>
              <w:top w:w="100" w:type="dxa"/>
              <w:left w:w="100" w:type="dxa"/>
              <w:bottom w:w="100" w:type="dxa"/>
              <w:right w:w="100" w:type="dxa"/>
            </w:tcMar>
          </w:tcPr>
          <w:p w14:paraId="4A748D1D" w14:textId="77777777" w:rsidR="001E5F2A" w:rsidRPr="002D68BB" w:rsidRDefault="00747094">
            <w:pPr>
              <w:keepNext/>
              <w:keepLines/>
              <w:widowControl w:val="0"/>
              <w:pBdr>
                <w:top w:val="nil"/>
                <w:left w:val="nil"/>
                <w:bottom w:val="nil"/>
                <w:right w:val="nil"/>
                <w:between w:val="nil"/>
              </w:pBdr>
              <w:spacing w:after="60" w:line="240" w:lineRule="auto"/>
              <w:jc w:val="center"/>
              <w:rPr>
                <w:color w:val="000000"/>
                <w:sz w:val="20"/>
                <w:szCs w:val="20"/>
              </w:rPr>
            </w:pPr>
            <w:bookmarkStart w:id="27" w:name="_heading=h.3dy6vkm" w:colFirst="0" w:colLast="0"/>
            <w:bookmarkEnd w:id="27"/>
            <w:r w:rsidRPr="002D68BB">
              <w:rPr>
                <w:color w:val="000000"/>
                <w:sz w:val="20"/>
                <w:szCs w:val="20"/>
              </w:rPr>
              <w:t>Infografía interactiva Punto caliente</w:t>
            </w:r>
          </w:p>
        </w:tc>
      </w:tr>
      <w:tr w:rsidR="001E5F2A" w:rsidRPr="002D68BB" w14:paraId="270CFAE1" w14:textId="77777777">
        <w:trPr>
          <w:trHeight w:val="420"/>
        </w:trPr>
        <w:tc>
          <w:tcPr>
            <w:tcW w:w="1759" w:type="dxa"/>
            <w:shd w:val="clear" w:color="auto" w:fill="auto"/>
            <w:tcMar>
              <w:top w:w="100" w:type="dxa"/>
              <w:left w:w="100" w:type="dxa"/>
              <w:bottom w:w="100" w:type="dxa"/>
              <w:right w:w="100" w:type="dxa"/>
            </w:tcMar>
          </w:tcPr>
          <w:p w14:paraId="30D28586" w14:textId="77777777" w:rsidR="001E5F2A" w:rsidRPr="002D68BB" w:rsidRDefault="00747094">
            <w:pPr>
              <w:widowControl w:val="0"/>
              <w:spacing w:line="240" w:lineRule="auto"/>
              <w:rPr>
                <w:b/>
                <w:sz w:val="20"/>
                <w:szCs w:val="20"/>
              </w:rPr>
            </w:pPr>
            <w:r w:rsidRPr="002D68BB">
              <w:rPr>
                <w:b/>
                <w:sz w:val="20"/>
                <w:szCs w:val="20"/>
              </w:rPr>
              <w:t>Texto introductorio</w:t>
            </w:r>
          </w:p>
        </w:tc>
        <w:tc>
          <w:tcPr>
            <w:tcW w:w="11872" w:type="dxa"/>
            <w:gridSpan w:val="2"/>
            <w:shd w:val="clear" w:color="auto" w:fill="auto"/>
            <w:tcMar>
              <w:top w:w="100" w:type="dxa"/>
              <w:left w:w="100" w:type="dxa"/>
              <w:bottom w:w="100" w:type="dxa"/>
              <w:right w:w="100" w:type="dxa"/>
            </w:tcMar>
          </w:tcPr>
          <w:p w14:paraId="17593C86" w14:textId="77777777" w:rsidR="001E5F2A" w:rsidRPr="002D68BB" w:rsidRDefault="00747094">
            <w:pPr>
              <w:spacing w:after="120"/>
              <w:jc w:val="both"/>
              <w:rPr>
                <w:b/>
                <w:color w:val="FF0000"/>
                <w:sz w:val="20"/>
                <w:szCs w:val="20"/>
              </w:rPr>
            </w:pPr>
            <w:r w:rsidRPr="002D68BB">
              <w:rPr>
                <w:b/>
                <w:sz w:val="20"/>
                <w:szCs w:val="20"/>
              </w:rPr>
              <w:t>4.1. Elementos que debe contener una ficha técnica</w:t>
            </w:r>
            <w:r w:rsidRPr="002D68BB">
              <w:rPr>
                <w:b/>
                <w:color w:val="FF0000"/>
                <w:sz w:val="20"/>
                <w:szCs w:val="20"/>
              </w:rPr>
              <w:t xml:space="preserve"> </w:t>
            </w:r>
          </w:p>
          <w:p w14:paraId="5573A829" w14:textId="77777777" w:rsidR="001E5F2A" w:rsidRPr="002D68BB" w:rsidRDefault="00747094">
            <w:pPr>
              <w:spacing w:after="120"/>
              <w:jc w:val="both"/>
              <w:rPr>
                <w:sz w:val="20"/>
                <w:szCs w:val="20"/>
              </w:rPr>
            </w:pPr>
            <w:r w:rsidRPr="002D68BB">
              <w:rPr>
                <w:sz w:val="20"/>
                <w:szCs w:val="20"/>
              </w:rPr>
              <w:t>En lo posible las fichas técnicas de los productos alimenticios deben contener la siguiente información:</w:t>
            </w:r>
          </w:p>
          <w:p w14:paraId="510711AC" w14:textId="77777777" w:rsidR="001E5F2A" w:rsidRPr="002D68BB" w:rsidRDefault="00747094">
            <w:pPr>
              <w:spacing w:after="120"/>
              <w:jc w:val="center"/>
              <w:rPr>
                <w:color w:val="FF0000"/>
                <w:sz w:val="20"/>
                <w:szCs w:val="20"/>
              </w:rPr>
            </w:pPr>
            <w:r w:rsidRPr="002D68BB">
              <w:rPr>
                <w:color w:val="FF0000"/>
                <w:sz w:val="20"/>
                <w:szCs w:val="20"/>
                <w:highlight w:val="yellow"/>
              </w:rPr>
              <w:t>Equipo de diseño:  *Por favor simular una caja de leche de otra marca con información asociada y en el punto 6 escribir” Para toda la familia”</w:t>
            </w:r>
          </w:p>
          <w:p w14:paraId="173DD917" w14:textId="77777777" w:rsidR="001E5F2A" w:rsidRPr="002D68BB" w:rsidRDefault="00B320BE">
            <w:pPr>
              <w:spacing w:after="120"/>
              <w:jc w:val="center"/>
              <w:rPr>
                <w:color w:val="0000FF"/>
                <w:sz w:val="20"/>
                <w:szCs w:val="20"/>
              </w:rPr>
            </w:pPr>
            <w:r>
              <w:rPr>
                <w:noProof/>
                <w:color w:val="0000FF"/>
                <w:sz w:val="20"/>
                <w:szCs w:val="20"/>
              </w:rPr>
              <w:pict w14:anchorId="587FA669">
                <v:shape id="_x0000_i1034" type="#_x0000_t75" alt="" style="width:5in;height:281.1pt;visibility:visible;mso-wrap-style:square;mso-width-percent:0;mso-height-percent:0;mso-width-percent:0;mso-height-percent:0">
                  <v:imagedata r:id="rId132" o:title=""/>
                </v:shape>
              </w:pict>
            </w:r>
          </w:p>
          <w:p w14:paraId="3ABE0685" w14:textId="77777777" w:rsidR="001E5F2A" w:rsidRPr="002D68BB" w:rsidRDefault="00747094">
            <w:pPr>
              <w:spacing w:after="120"/>
              <w:jc w:val="center"/>
              <w:rPr>
                <w:color w:val="0000FF"/>
                <w:sz w:val="20"/>
                <w:szCs w:val="20"/>
              </w:rPr>
            </w:pPr>
            <w:r w:rsidRPr="002D68BB">
              <w:rPr>
                <w:color w:val="0000FF"/>
                <w:sz w:val="20"/>
                <w:szCs w:val="20"/>
              </w:rPr>
              <w:t>https://media.istockphoto.com/photos/silk-pure-almond-unsweeetened-vanilla-milk-carton-picture-id458353943?k=20&amp;m=458353943&amp;s=612x612&amp;w=0&amp;h=YexTcqK1YuAG8WamExgSs3WNv_NzpwFWFTmPjRPJLp0=</w:t>
            </w:r>
          </w:p>
        </w:tc>
      </w:tr>
      <w:tr w:rsidR="001E5F2A" w:rsidRPr="002D68BB" w14:paraId="4C7D0728" w14:textId="77777777">
        <w:trPr>
          <w:trHeight w:val="420"/>
        </w:trPr>
        <w:tc>
          <w:tcPr>
            <w:tcW w:w="1759" w:type="dxa"/>
            <w:shd w:val="clear" w:color="auto" w:fill="auto"/>
            <w:tcMar>
              <w:top w:w="100" w:type="dxa"/>
              <w:left w:w="100" w:type="dxa"/>
              <w:bottom w:w="100" w:type="dxa"/>
              <w:right w:w="100" w:type="dxa"/>
            </w:tcMar>
          </w:tcPr>
          <w:p w14:paraId="3801460E" w14:textId="77777777" w:rsidR="001E5F2A" w:rsidRPr="002D68BB" w:rsidRDefault="00747094">
            <w:pPr>
              <w:widowControl w:val="0"/>
              <w:spacing w:line="240" w:lineRule="auto"/>
              <w:rPr>
                <w:b/>
                <w:sz w:val="20"/>
                <w:szCs w:val="20"/>
              </w:rPr>
            </w:pPr>
            <w:r w:rsidRPr="002D68BB">
              <w:rPr>
                <w:b/>
                <w:sz w:val="20"/>
                <w:szCs w:val="20"/>
              </w:rPr>
              <w:lastRenderedPageBreak/>
              <w:t>Código de la imagen</w:t>
            </w:r>
          </w:p>
        </w:tc>
        <w:tc>
          <w:tcPr>
            <w:tcW w:w="11872" w:type="dxa"/>
            <w:gridSpan w:val="2"/>
            <w:shd w:val="clear" w:color="auto" w:fill="auto"/>
            <w:tcMar>
              <w:top w:w="100" w:type="dxa"/>
              <w:left w:w="100" w:type="dxa"/>
              <w:bottom w:w="100" w:type="dxa"/>
              <w:right w:w="100" w:type="dxa"/>
            </w:tcMar>
          </w:tcPr>
          <w:p w14:paraId="23E96965" w14:textId="77777777" w:rsidR="001E5F2A" w:rsidRPr="002D68BB" w:rsidRDefault="00747094">
            <w:pPr>
              <w:widowControl w:val="0"/>
              <w:spacing w:line="240" w:lineRule="auto"/>
              <w:rPr>
                <w:sz w:val="20"/>
                <w:szCs w:val="20"/>
              </w:rPr>
            </w:pPr>
            <w:proofErr w:type="spellStart"/>
            <w:r w:rsidRPr="002D68BB">
              <w:rPr>
                <w:sz w:val="20"/>
                <w:szCs w:val="20"/>
              </w:rPr>
              <w:t>632202_CF1_i042</w:t>
            </w:r>
            <w:proofErr w:type="spellEnd"/>
          </w:p>
        </w:tc>
      </w:tr>
      <w:tr w:rsidR="001E5F2A" w:rsidRPr="002D68BB" w14:paraId="02D524B8" w14:textId="77777777">
        <w:tc>
          <w:tcPr>
            <w:tcW w:w="1759" w:type="dxa"/>
            <w:shd w:val="clear" w:color="auto" w:fill="auto"/>
            <w:tcMar>
              <w:top w:w="100" w:type="dxa"/>
              <w:left w:w="100" w:type="dxa"/>
              <w:bottom w:w="100" w:type="dxa"/>
              <w:right w:w="100" w:type="dxa"/>
            </w:tcMar>
          </w:tcPr>
          <w:p w14:paraId="73885D99" w14:textId="77777777" w:rsidR="001E5F2A" w:rsidRPr="002D68BB" w:rsidRDefault="00747094">
            <w:pPr>
              <w:widowControl w:val="0"/>
              <w:spacing w:line="240" w:lineRule="auto"/>
              <w:rPr>
                <w:b/>
                <w:sz w:val="20"/>
                <w:szCs w:val="20"/>
              </w:rPr>
            </w:pPr>
            <w:r w:rsidRPr="002D68BB">
              <w:rPr>
                <w:b/>
                <w:sz w:val="20"/>
                <w:szCs w:val="20"/>
              </w:rPr>
              <w:t>Punto caliente 1</w:t>
            </w:r>
          </w:p>
        </w:tc>
        <w:tc>
          <w:tcPr>
            <w:tcW w:w="6992" w:type="dxa"/>
            <w:shd w:val="clear" w:color="auto" w:fill="auto"/>
            <w:tcMar>
              <w:top w:w="100" w:type="dxa"/>
              <w:left w:w="100" w:type="dxa"/>
              <w:bottom w:w="100" w:type="dxa"/>
              <w:right w:w="100" w:type="dxa"/>
            </w:tcMar>
          </w:tcPr>
          <w:p w14:paraId="517BAF24" w14:textId="77777777" w:rsidR="001E5F2A" w:rsidRPr="002D68BB" w:rsidRDefault="00747094">
            <w:pPr>
              <w:pBdr>
                <w:top w:val="nil"/>
                <w:left w:val="nil"/>
                <w:bottom w:val="nil"/>
                <w:right w:val="nil"/>
                <w:between w:val="nil"/>
              </w:pBdr>
              <w:jc w:val="both"/>
              <w:rPr>
                <w:sz w:val="20"/>
                <w:szCs w:val="20"/>
              </w:rPr>
            </w:pPr>
            <w:r w:rsidRPr="002D68BB">
              <w:rPr>
                <w:b/>
                <w:color w:val="000000"/>
                <w:sz w:val="20"/>
                <w:szCs w:val="20"/>
              </w:rPr>
              <w:t>Nombre del producto</w:t>
            </w:r>
            <w:r w:rsidRPr="002D68BB">
              <w:rPr>
                <w:color w:val="000000"/>
                <w:sz w:val="20"/>
                <w:szCs w:val="20"/>
              </w:rPr>
              <w:t>: la ficha técnica de un alimento debe incluir el nombre o denominación comercial.</w:t>
            </w:r>
          </w:p>
        </w:tc>
        <w:tc>
          <w:tcPr>
            <w:tcW w:w="4880" w:type="dxa"/>
            <w:shd w:val="clear" w:color="auto" w:fill="auto"/>
            <w:tcMar>
              <w:top w:w="100" w:type="dxa"/>
              <w:left w:w="100" w:type="dxa"/>
              <w:bottom w:w="100" w:type="dxa"/>
              <w:right w:w="100" w:type="dxa"/>
            </w:tcMar>
          </w:tcPr>
          <w:p w14:paraId="10FADBF6" w14:textId="77777777" w:rsidR="001E5F2A" w:rsidRPr="002D68BB" w:rsidRDefault="00747094">
            <w:pPr>
              <w:widowControl w:val="0"/>
              <w:spacing w:line="240" w:lineRule="auto"/>
              <w:rPr>
                <w:sz w:val="20"/>
                <w:szCs w:val="20"/>
              </w:rPr>
            </w:pPr>
            <w:r w:rsidRPr="00143C1A">
              <w:rPr>
                <w:sz w:val="20"/>
                <w:szCs w:val="20"/>
                <w:highlight w:val="yellow"/>
              </w:rPr>
              <w:t>Los puntos están señalados en la imagen de guía</w:t>
            </w:r>
            <w:r w:rsidRPr="002D68BB">
              <w:rPr>
                <w:sz w:val="20"/>
                <w:szCs w:val="20"/>
              </w:rPr>
              <w:t xml:space="preserve"> </w:t>
            </w:r>
          </w:p>
        </w:tc>
      </w:tr>
      <w:tr w:rsidR="001E5F2A" w:rsidRPr="002D68BB" w14:paraId="1D450954" w14:textId="77777777">
        <w:tc>
          <w:tcPr>
            <w:tcW w:w="1759" w:type="dxa"/>
            <w:shd w:val="clear" w:color="auto" w:fill="auto"/>
            <w:tcMar>
              <w:top w:w="100" w:type="dxa"/>
              <w:left w:w="100" w:type="dxa"/>
              <w:bottom w:w="100" w:type="dxa"/>
              <w:right w:w="100" w:type="dxa"/>
            </w:tcMar>
          </w:tcPr>
          <w:p w14:paraId="45EE4ABC" w14:textId="77777777" w:rsidR="001E5F2A" w:rsidRPr="002D68BB" w:rsidRDefault="00747094">
            <w:pPr>
              <w:widowControl w:val="0"/>
              <w:spacing w:line="240" w:lineRule="auto"/>
              <w:rPr>
                <w:b/>
                <w:sz w:val="20"/>
                <w:szCs w:val="20"/>
              </w:rPr>
            </w:pPr>
            <w:r w:rsidRPr="002D68BB">
              <w:rPr>
                <w:b/>
                <w:sz w:val="20"/>
                <w:szCs w:val="20"/>
              </w:rPr>
              <w:t>Punto caliente 2</w:t>
            </w:r>
          </w:p>
        </w:tc>
        <w:tc>
          <w:tcPr>
            <w:tcW w:w="6992" w:type="dxa"/>
            <w:shd w:val="clear" w:color="auto" w:fill="auto"/>
            <w:tcMar>
              <w:top w:w="100" w:type="dxa"/>
              <w:left w:w="100" w:type="dxa"/>
              <w:bottom w:w="100" w:type="dxa"/>
              <w:right w:w="100" w:type="dxa"/>
            </w:tcMar>
          </w:tcPr>
          <w:p w14:paraId="61B5E85C" w14:textId="77777777" w:rsidR="001E5F2A" w:rsidRPr="002D68BB" w:rsidRDefault="00747094">
            <w:pPr>
              <w:pBdr>
                <w:top w:val="nil"/>
                <w:left w:val="nil"/>
                <w:bottom w:val="nil"/>
                <w:right w:val="nil"/>
                <w:between w:val="nil"/>
              </w:pBdr>
              <w:jc w:val="both"/>
              <w:rPr>
                <w:sz w:val="20"/>
                <w:szCs w:val="20"/>
              </w:rPr>
            </w:pPr>
            <w:r w:rsidRPr="002D68BB">
              <w:rPr>
                <w:b/>
                <w:color w:val="000000"/>
                <w:sz w:val="20"/>
                <w:szCs w:val="20"/>
              </w:rPr>
              <w:t>Componentes o Ingredientes:</w:t>
            </w:r>
            <w:r w:rsidRPr="002D68BB">
              <w:rPr>
                <w:sz w:val="20"/>
                <w:szCs w:val="20"/>
              </w:rPr>
              <w:t xml:space="preserve"> e</w:t>
            </w:r>
            <w:r w:rsidRPr="002D68BB">
              <w:rPr>
                <w:color w:val="000000"/>
                <w:sz w:val="20"/>
                <w:szCs w:val="20"/>
              </w:rPr>
              <w:t>s</w:t>
            </w:r>
            <w:r w:rsidRPr="002D68BB">
              <w:rPr>
                <w:sz w:val="20"/>
                <w:szCs w:val="20"/>
              </w:rPr>
              <w:t xml:space="preserve"> </w:t>
            </w:r>
            <w:r w:rsidRPr="002D68BB">
              <w:rPr>
                <w:color w:val="000000"/>
                <w:sz w:val="20"/>
                <w:szCs w:val="20"/>
              </w:rPr>
              <w:t>la citación de todos los ingredientes o componentes que tiene el producto, los cuales se ordenan alfabéticamente.</w:t>
            </w:r>
          </w:p>
          <w:p w14:paraId="1AA00F01" w14:textId="77777777" w:rsidR="001E5F2A" w:rsidRPr="002D68BB" w:rsidRDefault="001E5F2A">
            <w:pPr>
              <w:widowControl w:val="0"/>
              <w:spacing w:line="240" w:lineRule="auto"/>
              <w:rPr>
                <w:color w:val="666666"/>
                <w:sz w:val="20"/>
                <w:szCs w:val="20"/>
              </w:rPr>
            </w:pPr>
          </w:p>
        </w:tc>
        <w:tc>
          <w:tcPr>
            <w:tcW w:w="4880" w:type="dxa"/>
            <w:shd w:val="clear" w:color="auto" w:fill="auto"/>
            <w:tcMar>
              <w:top w:w="100" w:type="dxa"/>
              <w:left w:w="100" w:type="dxa"/>
              <w:bottom w:w="100" w:type="dxa"/>
              <w:right w:w="100" w:type="dxa"/>
            </w:tcMar>
          </w:tcPr>
          <w:p w14:paraId="096C5D54" w14:textId="77777777" w:rsidR="001E5F2A" w:rsidRPr="002D68BB" w:rsidRDefault="001E5F2A">
            <w:pPr>
              <w:widowControl w:val="0"/>
              <w:spacing w:line="240" w:lineRule="auto"/>
              <w:rPr>
                <w:color w:val="666666"/>
                <w:sz w:val="20"/>
                <w:szCs w:val="20"/>
              </w:rPr>
            </w:pPr>
          </w:p>
        </w:tc>
      </w:tr>
      <w:tr w:rsidR="001E5F2A" w:rsidRPr="002D68BB" w14:paraId="1B5D5B3A" w14:textId="77777777">
        <w:tc>
          <w:tcPr>
            <w:tcW w:w="1759" w:type="dxa"/>
            <w:shd w:val="clear" w:color="auto" w:fill="auto"/>
            <w:tcMar>
              <w:top w:w="100" w:type="dxa"/>
              <w:left w:w="100" w:type="dxa"/>
              <w:bottom w:w="100" w:type="dxa"/>
              <w:right w:w="100" w:type="dxa"/>
            </w:tcMar>
          </w:tcPr>
          <w:p w14:paraId="7C839CA0" w14:textId="77777777" w:rsidR="001E5F2A" w:rsidRPr="002D68BB" w:rsidRDefault="00747094">
            <w:pPr>
              <w:widowControl w:val="0"/>
              <w:spacing w:line="240" w:lineRule="auto"/>
              <w:rPr>
                <w:b/>
                <w:sz w:val="20"/>
                <w:szCs w:val="20"/>
              </w:rPr>
            </w:pPr>
            <w:r w:rsidRPr="002D68BB">
              <w:rPr>
                <w:b/>
                <w:sz w:val="20"/>
                <w:szCs w:val="20"/>
              </w:rPr>
              <w:t>Punto caliente 3</w:t>
            </w:r>
          </w:p>
        </w:tc>
        <w:tc>
          <w:tcPr>
            <w:tcW w:w="6992" w:type="dxa"/>
            <w:shd w:val="clear" w:color="auto" w:fill="auto"/>
            <w:tcMar>
              <w:top w:w="100" w:type="dxa"/>
              <w:left w:w="100" w:type="dxa"/>
              <w:bottom w:w="100" w:type="dxa"/>
              <w:right w:w="100" w:type="dxa"/>
            </w:tcMar>
          </w:tcPr>
          <w:p w14:paraId="601CA068" w14:textId="77777777" w:rsidR="001E5F2A" w:rsidRPr="002D68BB" w:rsidRDefault="00747094">
            <w:pPr>
              <w:pBdr>
                <w:top w:val="nil"/>
                <w:left w:val="nil"/>
                <w:bottom w:val="nil"/>
                <w:right w:val="nil"/>
                <w:between w:val="nil"/>
              </w:pBdr>
              <w:jc w:val="both"/>
              <w:rPr>
                <w:sz w:val="20"/>
                <w:szCs w:val="20"/>
              </w:rPr>
            </w:pPr>
            <w:r w:rsidRPr="002D68BB">
              <w:rPr>
                <w:b/>
                <w:color w:val="000000"/>
                <w:sz w:val="20"/>
                <w:szCs w:val="20"/>
              </w:rPr>
              <w:t>Características nutricionales:</w:t>
            </w:r>
            <w:r w:rsidRPr="002D68BB">
              <w:rPr>
                <w:color w:val="000000"/>
                <w:sz w:val="20"/>
                <w:szCs w:val="20"/>
              </w:rPr>
              <w:t xml:space="preserve"> </w:t>
            </w:r>
            <w:r w:rsidRPr="002D68BB">
              <w:rPr>
                <w:sz w:val="20"/>
                <w:szCs w:val="20"/>
              </w:rPr>
              <w:t>l</w:t>
            </w:r>
            <w:r w:rsidRPr="002D68BB">
              <w:rPr>
                <w:color w:val="000000"/>
                <w:sz w:val="20"/>
                <w:szCs w:val="20"/>
              </w:rPr>
              <w:t>a información de los aportes de micronutrientes que se debe presentar en formato de tabla, y solo se acepta en párrafo si no cabe en etiquetado o empaque primario.</w:t>
            </w:r>
          </w:p>
          <w:p w14:paraId="4542A067" w14:textId="77777777" w:rsidR="001E5F2A" w:rsidRPr="002D68BB" w:rsidRDefault="00747094">
            <w:pPr>
              <w:widowControl w:val="0"/>
              <w:spacing w:line="240" w:lineRule="auto"/>
              <w:rPr>
                <w:color w:val="666666"/>
                <w:sz w:val="20"/>
                <w:szCs w:val="20"/>
              </w:rPr>
            </w:pPr>
            <w:r w:rsidRPr="002D68BB">
              <w:rPr>
                <w:color w:val="666666"/>
                <w:sz w:val="20"/>
                <w:szCs w:val="20"/>
              </w:rPr>
              <w:t>.</w:t>
            </w:r>
          </w:p>
        </w:tc>
        <w:tc>
          <w:tcPr>
            <w:tcW w:w="4880" w:type="dxa"/>
            <w:shd w:val="clear" w:color="auto" w:fill="auto"/>
            <w:tcMar>
              <w:top w:w="100" w:type="dxa"/>
              <w:left w:w="100" w:type="dxa"/>
              <w:bottom w:w="100" w:type="dxa"/>
              <w:right w:w="100" w:type="dxa"/>
            </w:tcMar>
          </w:tcPr>
          <w:p w14:paraId="28107B77" w14:textId="77777777" w:rsidR="001E5F2A" w:rsidRPr="002D68BB" w:rsidRDefault="001E5F2A">
            <w:pPr>
              <w:widowControl w:val="0"/>
              <w:spacing w:line="240" w:lineRule="auto"/>
              <w:rPr>
                <w:color w:val="666666"/>
                <w:sz w:val="20"/>
                <w:szCs w:val="20"/>
              </w:rPr>
            </w:pPr>
          </w:p>
        </w:tc>
      </w:tr>
      <w:tr w:rsidR="001E5F2A" w:rsidRPr="002D68BB" w14:paraId="07C76186" w14:textId="77777777">
        <w:tc>
          <w:tcPr>
            <w:tcW w:w="1759" w:type="dxa"/>
            <w:shd w:val="clear" w:color="auto" w:fill="auto"/>
            <w:tcMar>
              <w:top w:w="100" w:type="dxa"/>
              <w:left w:w="100" w:type="dxa"/>
              <w:bottom w:w="100" w:type="dxa"/>
              <w:right w:w="100" w:type="dxa"/>
            </w:tcMar>
          </w:tcPr>
          <w:p w14:paraId="67816F20" w14:textId="77777777" w:rsidR="001E5F2A" w:rsidRPr="002D68BB" w:rsidRDefault="00747094">
            <w:pPr>
              <w:widowControl w:val="0"/>
              <w:spacing w:line="240" w:lineRule="auto"/>
              <w:rPr>
                <w:b/>
                <w:sz w:val="20"/>
                <w:szCs w:val="20"/>
              </w:rPr>
            </w:pPr>
            <w:r w:rsidRPr="002D68BB">
              <w:rPr>
                <w:b/>
                <w:sz w:val="20"/>
                <w:szCs w:val="20"/>
              </w:rPr>
              <w:t>Punto caliente 4</w:t>
            </w:r>
          </w:p>
        </w:tc>
        <w:tc>
          <w:tcPr>
            <w:tcW w:w="6992" w:type="dxa"/>
            <w:shd w:val="clear" w:color="auto" w:fill="auto"/>
            <w:tcMar>
              <w:top w:w="100" w:type="dxa"/>
              <w:left w:w="100" w:type="dxa"/>
              <w:bottom w:w="100" w:type="dxa"/>
              <w:right w:w="100" w:type="dxa"/>
            </w:tcMar>
          </w:tcPr>
          <w:p w14:paraId="6B90FB29" w14:textId="77777777" w:rsidR="001E5F2A" w:rsidRPr="002D68BB" w:rsidRDefault="00747094">
            <w:pPr>
              <w:pBdr>
                <w:top w:val="nil"/>
                <w:left w:val="nil"/>
                <w:bottom w:val="nil"/>
                <w:right w:val="nil"/>
                <w:between w:val="nil"/>
              </w:pBdr>
              <w:jc w:val="both"/>
              <w:rPr>
                <w:sz w:val="20"/>
                <w:szCs w:val="20"/>
              </w:rPr>
            </w:pPr>
            <w:r w:rsidRPr="002D68BB">
              <w:rPr>
                <w:b/>
                <w:color w:val="000000"/>
                <w:sz w:val="20"/>
                <w:szCs w:val="20"/>
              </w:rPr>
              <w:t>Información sobre la presentación comercial:</w:t>
            </w:r>
            <w:r w:rsidRPr="002D68BB">
              <w:rPr>
                <w:color w:val="000000"/>
                <w:sz w:val="20"/>
                <w:szCs w:val="20"/>
              </w:rPr>
              <w:t xml:space="preserve">  </w:t>
            </w:r>
            <w:r w:rsidRPr="002D68BB">
              <w:rPr>
                <w:sz w:val="20"/>
                <w:szCs w:val="20"/>
              </w:rPr>
              <w:t>e</w:t>
            </w:r>
            <w:r w:rsidRPr="002D68BB">
              <w:rPr>
                <w:color w:val="000000"/>
                <w:sz w:val="20"/>
                <w:szCs w:val="20"/>
              </w:rPr>
              <w:t>s la información sobre el contenido del producto, peso bruto, el peso neto y similares, así mismo, aspectos del material del envase si es reciclable y forma de destinación final.</w:t>
            </w:r>
          </w:p>
        </w:tc>
        <w:tc>
          <w:tcPr>
            <w:tcW w:w="4880" w:type="dxa"/>
            <w:shd w:val="clear" w:color="auto" w:fill="auto"/>
            <w:tcMar>
              <w:top w:w="100" w:type="dxa"/>
              <w:left w:w="100" w:type="dxa"/>
              <w:bottom w:w="100" w:type="dxa"/>
              <w:right w:w="100" w:type="dxa"/>
            </w:tcMar>
          </w:tcPr>
          <w:p w14:paraId="34003A3F" w14:textId="77777777" w:rsidR="001E5F2A" w:rsidRPr="002D68BB" w:rsidRDefault="001E5F2A">
            <w:pPr>
              <w:widowControl w:val="0"/>
              <w:spacing w:line="240" w:lineRule="auto"/>
              <w:rPr>
                <w:color w:val="666666"/>
                <w:sz w:val="20"/>
                <w:szCs w:val="20"/>
              </w:rPr>
            </w:pPr>
          </w:p>
        </w:tc>
      </w:tr>
      <w:tr w:rsidR="001E5F2A" w:rsidRPr="002D68BB" w14:paraId="3CDBB02B" w14:textId="77777777">
        <w:tc>
          <w:tcPr>
            <w:tcW w:w="1759" w:type="dxa"/>
            <w:shd w:val="clear" w:color="auto" w:fill="auto"/>
            <w:tcMar>
              <w:top w:w="100" w:type="dxa"/>
              <w:left w:w="100" w:type="dxa"/>
              <w:bottom w:w="100" w:type="dxa"/>
              <w:right w:w="100" w:type="dxa"/>
            </w:tcMar>
          </w:tcPr>
          <w:p w14:paraId="06F514F8" w14:textId="77777777" w:rsidR="001E5F2A" w:rsidRPr="002D68BB" w:rsidRDefault="00747094">
            <w:pPr>
              <w:widowControl w:val="0"/>
              <w:spacing w:line="240" w:lineRule="auto"/>
              <w:rPr>
                <w:b/>
                <w:sz w:val="20"/>
                <w:szCs w:val="20"/>
              </w:rPr>
            </w:pPr>
            <w:r w:rsidRPr="002D68BB">
              <w:rPr>
                <w:b/>
                <w:sz w:val="20"/>
                <w:szCs w:val="20"/>
              </w:rPr>
              <w:t>Punto caliente 5</w:t>
            </w:r>
          </w:p>
        </w:tc>
        <w:tc>
          <w:tcPr>
            <w:tcW w:w="6992" w:type="dxa"/>
            <w:shd w:val="clear" w:color="auto" w:fill="auto"/>
            <w:tcMar>
              <w:top w:w="100" w:type="dxa"/>
              <w:left w:w="100" w:type="dxa"/>
              <w:bottom w:w="100" w:type="dxa"/>
              <w:right w:w="100" w:type="dxa"/>
            </w:tcMar>
          </w:tcPr>
          <w:p w14:paraId="033225EB" w14:textId="77777777" w:rsidR="001E5F2A" w:rsidRPr="002D68BB" w:rsidRDefault="00747094">
            <w:pPr>
              <w:pBdr>
                <w:top w:val="nil"/>
                <w:left w:val="nil"/>
                <w:bottom w:val="nil"/>
                <w:right w:val="nil"/>
                <w:between w:val="nil"/>
              </w:pBdr>
              <w:jc w:val="both"/>
              <w:rPr>
                <w:sz w:val="20"/>
                <w:szCs w:val="20"/>
              </w:rPr>
            </w:pPr>
            <w:r w:rsidRPr="002D68BB">
              <w:rPr>
                <w:b/>
                <w:color w:val="000000"/>
                <w:sz w:val="20"/>
                <w:szCs w:val="20"/>
              </w:rPr>
              <w:t>Uso previsto</w:t>
            </w:r>
            <w:r w:rsidRPr="002D68BB">
              <w:rPr>
                <w:color w:val="000000"/>
                <w:sz w:val="20"/>
                <w:szCs w:val="20"/>
              </w:rPr>
              <w:t>: es la información sobre el uso recomendado del producto, si se emplea para ensaladas, como ingrediente para otros platos, si es necesario su cocción, etc.</w:t>
            </w:r>
          </w:p>
        </w:tc>
        <w:tc>
          <w:tcPr>
            <w:tcW w:w="4880" w:type="dxa"/>
            <w:shd w:val="clear" w:color="auto" w:fill="auto"/>
            <w:tcMar>
              <w:top w:w="100" w:type="dxa"/>
              <w:left w:w="100" w:type="dxa"/>
              <w:bottom w:w="100" w:type="dxa"/>
              <w:right w:w="100" w:type="dxa"/>
            </w:tcMar>
          </w:tcPr>
          <w:p w14:paraId="35E56836" w14:textId="77777777" w:rsidR="001E5F2A" w:rsidRPr="002D68BB" w:rsidRDefault="001E5F2A">
            <w:pPr>
              <w:widowControl w:val="0"/>
              <w:spacing w:line="240" w:lineRule="auto"/>
              <w:rPr>
                <w:color w:val="666666"/>
                <w:sz w:val="20"/>
                <w:szCs w:val="20"/>
              </w:rPr>
            </w:pPr>
          </w:p>
        </w:tc>
      </w:tr>
      <w:tr w:rsidR="001E5F2A" w:rsidRPr="002D68BB" w14:paraId="5710A6B6" w14:textId="77777777">
        <w:tc>
          <w:tcPr>
            <w:tcW w:w="1759" w:type="dxa"/>
            <w:shd w:val="clear" w:color="auto" w:fill="auto"/>
            <w:tcMar>
              <w:top w:w="100" w:type="dxa"/>
              <w:left w:w="100" w:type="dxa"/>
              <w:bottom w:w="100" w:type="dxa"/>
              <w:right w:w="100" w:type="dxa"/>
            </w:tcMar>
          </w:tcPr>
          <w:p w14:paraId="53023637" w14:textId="77777777" w:rsidR="001E5F2A" w:rsidRPr="002D68BB" w:rsidRDefault="00747094">
            <w:pPr>
              <w:widowControl w:val="0"/>
              <w:spacing w:line="240" w:lineRule="auto"/>
              <w:rPr>
                <w:b/>
                <w:sz w:val="20"/>
                <w:szCs w:val="20"/>
              </w:rPr>
            </w:pPr>
            <w:r w:rsidRPr="002D68BB">
              <w:rPr>
                <w:b/>
                <w:sz w:val="20"/>
                <w:szCs w:val="20"/>
              </w:rPr>
              <w:t>Punto caliente 6</w:t>
            </w:r>
          </w:p>
        </w:tc>
        <w:tc>
          <w:tcPr>
            <w:tcW w:w="6992" w:type="dxa"/>
            <w:shd w:val="clear" w:color="auto" w:fill="auto"/>
            <w:tcMar>
              <w:top w:w="100" w:type="dxa"/>
              <w:left w:w="100" w:type="dxa"/>
              <w:bottom w:w="100" w:type="dxa"/>
              <w:right w:w="100" w:type="dxa"/>
            </w:tcMar>
          </w:tcPr>
          <w:p w14:paraId="16E6B898" w14:textId="60444063" w:rsidR="001E5F2A" w:rsidRPr="002D68BB" w:rsidRDefault="00747094">
            <w:pPr>
              <w:pBdr>
                <w:top w:val="nil"/>
                <w:left w:val="nil"/>
                <w:bottom w:val="nil"/>
                <w:right w:val="nil"/>
                <w:between w:val="nil"/>
              </w:pBdr>
              <w:jc w:val="both"/>
              <w:rPr>
                <w:sz w:val="20"/>
                <w:szCs w:val="20"/>
              </w:rPr>
            </w:pPr>
            <w:r w:rsidRPr="002D68BB">
              <w:rPr>
                <w:b/>
                <w:color w:val="000000"/>
                <w:sz w:val="20"/>
                <w:szCs w:val="20"/>
              </w:rPr>
              <w:t>Población de destino</w:t>
            </w:r>
            <w:sdt>
              <w:sdtPr>
                <w:rPr>
                  <w:sz w:val="20"/>
                  <w:szCs w:val="20"/>
                </w:rPr>
                <w:tag w:val="goog_rdk_5"/>
                <w:id w:val="-300844176"/>
              </w:sdtPr>
              <w:sdtContent>
                <w:ins w:id="28" w:author="Windows User" w:date="2022-08-24T15:45:00Z">
                  <w:r w:rsidRPr="002D68BB">
                    <w:rPr>
                      <w:color w:val="000000"/>
                      <w:sz w:val="20"/>
                      <w:szCs w:val="20"/>
                    </w:rPr>
                    <w:t>:</w:t>
                  </w:r>
                </w:ins>
              </w:sdtContent>
            </w:sdt>
            <w:r w:rsidRPr="002D68BB">
              <w:rPr>
                <w:sz w:val="20"/>
                <w:szCs w:val="20"/>
              </w:rPr>
              <w:t xml:space="preserve"> </w:t>
            </w:r>
            <w:r w:rsidRPr="00143C1A">
              <w:rPr>
                <w:color w:val="FF0000"/>
                <w:sz w:val="20"/>
                <w:szCs w:val="20"/>
              </w:rPr>
              <w:t>es la recomendación del grupo de personas para quien se orienta el producto, niños, adultos o personas en situaciones de vulnerabilidad nutricional o de otro tipo; así mismo indicar si el producto alimenticio puede ser riesgoso para personas alérgicas y demás contraindicaciones.</w:t>
            </w:r>
          </w:p>
        </w:tc>
        <w:tc>
          <w:tcPr>
            <w:tcW w:w="4880" w:type="dxa"/>
            <w:shd w:val="clear" w:color="auto" w:fill="auto"/>
            <w:tcMar>
              <w:top w:w="100" w:type="dxa"/>
              <w:left w:w="100" w:type="dxa"/>
              <w:bottom w:w="100" w:type="dxa"/>
              <w:right w:w="100" w:type="dxa"/>
            </w:tcMar>
          </w:tcPr>
          <w:p w14:paraId="2C44662D" w14:textId="77777777" w:rsidR="001E5F2A" w:rsidRPr="002D68BB" w:rsidRDefault="001E5F2A">
            <w:pPr>
              <w:widowControl w:val="0"/>
              <w:spacing w:line="240" w:lineRule="auto"/>
              <w:rPr>
                <w:color w:val="666666"/>
                <w:sz w:val="20"/>
                <w:szCs w:val="20"/>
              </w:rPr>
            </w:pPr>
          </w:p>
        </w:tc>
      </w:tr>
      <w:tr w:rsidR="001E5F2A" w:rsidRPr="002D68BB" w14:paraId="742F2F8A" w14:textId="77777777">
        <w:tc>
          <w:tcPr>
            <w:tcW w:w="1759" w:type="dxa"/>
            <w:shd w:val="clear" w:color="auto" w:fill="auto"/>
            <w:tcMar>
              <w:top w:w="100" w:type="dxa"/>
              <w:left w:w="100" w:type="dxa"/>
              <w:bottom w:w="100" w:type="dxa"/>
              <w:right w:w="100" w:type="dxa"/>
            </w:tcMar>
          </w:tcPr>
          <w:p w14:paraId="34D87034" w14:textId="77777777" w:rsidR="001E5F2A" w:rsidRPr="002D68BB" w:rsidRDefault="00747094">
            <w:pPr>
              <w:widowControl w:val="0"/>
              <w:spacing w:line="240" w:lineRule="auto"/>
              <w:rPr>
                <w:b/>
                <w:sz w:val="20"/>
                <w:szCs w:val="20"/>
              </w:rPr>
            </w:pPr>
            <w:r w:rsidRPr="002D68BB">
              <w:rPr>
                <w:b/>
                <w:sz w:val="20"/>
                <w:szCs w:val="20"/>
              </w:rPr>
              <w:t>Punto caliente 7</w:t>
            </w:r>
          </w:p>
        </w:tc>
        <w:tc>
          <w:tcPr>
            <w:tcW w:w="6992" w:type="dxa"/>
            <w:shd w:val="clear" w:color="auto" w:fill="auto"/>
            <w:tcMar>
              <w:top w:w="100" w:type="dxa"/>
              <w:left w:w="100" w:type="dxa"/>
              <w:bottom w:w="100" w:type="dxa"/>
              <w:right w:w="100" w:type="dxa"/>
            </w:tcMar>
          </w:tcPr>
          <w:p w14:paraId="6E555DCB" w14:textId="380B0337" w:rsidR="001E5F2A" w:rsidRPr="002D68BB" w:rsidRDefault="00747094">
            <w:pPr>
              <w:pBdr>
                <w:top w:val="nil"/>
                <w:left w:val="nil"/>
                <w:bottom w:val="nil"/>
                <w:right w:val="nil"/>
                <w:between w:val="nil"/>
              </w:pBdr>
              <w:jc w:val="both"/>
              <w:rPr>
                <w:sz w:val="20"/>
                <w:szCs w:val="20"/>
              </w:rPr>
            </w:pPr>
            <w:r w:rsidRPr="002D68BB">
              <w:rPr>
                <w:b/>
                <w:color w:val="000000"/>
                <w:sz w:val="20"/>
                <w:szCs w:val="20"/>
              </w:rPr>
              <w:t>Vida útil</w:t>
            </w:r>
            <w:r w:rsidRPr="002D68BB">
              <w:rPr>
                <w:color w:val="000000"/>
                <w:sz w:val="20"/>
                <w:szCs w:val="20"/>
              </w:rPr>
              <w:t xml:space="preserve">. </w:t>
            </w:r>
            <w:r w:rsidR="00143C1A" w:rsidRPr="00143C1A">
              <w:rPr>
                <w:color w:val="FF0000"/>
                <w:sz w:val="20"/>
                <w:szCs w:val="20"/>
              </w:rPr>
              <w:t>e</w:t>
            </w:r>
            <w:r w:rsidRPr="00143C1A">
              <w:rPr>
                <w:color w:val="FF0000"/>
                <w:sz w:val="20"/>
                <w:szCs w:val="20"/>
              </w:rPr>
              <w:t>s el espacio comprendido entre la fecha de fabricación y la de vencimiento o</w:t>
            </w:r>
            <w:r w:rsidR="00143C1A" w:rsidRPr="00143C1A">
              <w:rPr>
                <w:color w:val="FF0000"/>
                <w:sz w:val="20"/>
                <w:szCs w:val="20"/>
              </w:rPr>
              <w:t>,</w:t>
            </w:r>
            <w:r w:rsidRPr="00143C1A">
              <w:rPr>
                <w:color w:val="FF0000"/>
                <w:sz w:val="20"/>
                <w:szCs w:val="20"/>
              </w:rPr>
              <w:t xml:space="preserve"> simplemente</w:t>
            </w:r>
            <w:r w:rsidR="00143C1A" w:rsidRPr="00143C1A">
              <w:rPr>
                <w:color w:val="FF0000"/>
                <w:sz w:val="20"/>
                <w:szCs w:val="20"/>
              </w:rPr>
              <w:t>,</w:t>
            </w:r>
            <w:r w:rsidRPr="00143C1A">
              <w:rPr>
                <w:color w:val="FF0000"/>
                <w:sz w:val="20"/>
                <w:szCs w:val="20"/>
              </w:rPr>
              <w:t xml:space="preserve"> como fecha límite para el consumo.</w:t>
            </w:r>
          </w:p>
        </w:tc>
        <w:tc>
          <w:tcPr>
            <w:tcW w:w="4880" w:type="dxa"/>
            <w:shd w:val="clear" w:color="auto" w:fill="auto"/>
            <w:tcMar>
              <w:top w:w="100" w:type="dxa"/>
              <w:left w:w="100" w:type="dxa"/>
              <w:bottom w:w="100" w:type="dxa"/>
              <w:right w:w="100" w:type="dxa"/>
            </w:tcMar>
          </w:tcPr>
          <w:p w14:paraId="5BFC2BF5" w14:textId="77777777" w:rsidR="001E5F2A" w:rsidRPr="002D68BB" w:rsidRDefault="001E5F2A">
            <w:pPr>
              <w:widowControl w:val="0"/>
              <w:spacing w:line="240" w:lineRule="auto"/>
              <w:rPr>
                <w:color w:val="666666"/>
                <w:sz w:val="20"/>
                <w:szCs w:val="20"/>
              </w:rPr>
            </w:pPr>
          </w:p>
        </w:tc>
      </w:tr>
      <w:tr w:rsidR="001E5F2A" w:rsidRPr="002D68BB" w14:paraId="6023BC58" w14:textId="77777777">
        <w:tc>
          <w:tcPr>
            <w:tcW w:w="1759" w:type="dxa"/>
            <w:shd w:val="clear" w:color="auto" w:fill="auto"/>
            <w:tcMar>
              <w:top w:w="100" w:type="dxa"/>
              <w:left w:w="100" w:type="dxa"/>
              <w:bottom w:w="100" w:type="dxa"/>
              <w:right w:w="100" w:type="dxa"/>
            </w:tcMar>
          </w:tcPr>
          <w:p w14:paraId="513FC3A8" w14:textId="77777777" w:rsidR="001E5F2A" w:rsidRPr="002D68BB" w:rsidRDefault="00747094">
            <w:pPr>
              <w:widowControl w:val="0"/>
              <w:spacing w:line="240" w:lineRule="auto"/>
              <w:rPr>
                <w:b/>
                <w:sz w:val="20"/>
                <w:szCs w:val="20"/>
              </w:rPr>
            </w:pPr>
            <w:r w:rsidRPr="002D68BB">
              <w:rPr>
                <w:b/>
                <w:sz w:val="20"/>
                <w:szCs w:val="20"/>
              </w:rPr>
              <w:t>Punto caliente 8</w:t>
            </w:r>
          </w:p>
        </w:tc>
        <w:tc>
          <w:tcPr>
            <w:tcW w:w="6992" w:type="dxa"/>
            <w:shd w:val="clear" w:color="auto" w:fill="auto"/>
            <w:tcMar>
              <w:top w:w="100" w:type="dxa"/>
              <w:left w:w="100" w:type="dxa"/>
              <w:bottom w:w="100" w:type="dxa"/>
              <w:right w:w="100" w:type="dxa"/>
            </w:tcMar>
          </w:tcPr>
          <w:p w14:paraId="1641EE0F" w14:textId="62C28AA8" w:rsidR="001E5F2A" w:rsidRPr="002D68BB" w:rsidRDefault="00747094">
            <w:pPr>
              <w:pBdr>
                <w:top w:val="nil"/>
                <w:left w:val="nil"/>
                <w:bottom w:val="nil"/>
                <w:right w:val="nil"/>
                <w:between w:val="nil"/>
              </w:pBdr>
              <w:jc w:val="both"/>
              <w:rPr>
                <w:sz w:val="20"/>
                <w:szCs w:val="20"/>
              </w:rPr>
            </w:pPr>
            <w:r w:rsidRPr="002D68BB">
              <w:rPr>
                <w:b/>
                <w:color w:val="000000"/>
                <w:sz w:val="20"/>
                <w:szCs w:val="20"/>
              </w:rPr>
              <w:t>Condiciones de almacenamiento y conservación</w:t>
            </w:r>
            <w:r w:rsidRPr="002D68BB">
              <w:rPr>
                <w:color w:val="000000"/>
                <w:sz w:val="20"/>
                <w:szCs w:val="20"/>
              </w:rPr>
              <w:t xml:space="preserve">: </w:t>
            </w:r>
            <w:r w:rsidRPr="00143C1A">
              <w:rPr>
                <w:color w:val="FF0000"/>
                <w:sz w:val="20"/>
                <w:szCs w:val="20"/>
              </w:rPr>
              <w:t xml:space="preserve">describe el entorno de las condiciones o el ambiente bajo el cual se debe conservar o mantener el </w:t>
            </w:r>
            <w:r w:rsidRPr="00143C1A">
              <w:rPr>
                <w:color w:val="FF0000"/>
                <w:sz w:val="20"/>
                <w:szCs w:val="20"/>
              </w:rPr>
              <w:lastRenderedPageBreak/>
              <w:t>producto antes de su consumo</w:t>
            </w:r>
            <w:r w:rsidR="00143C1A" w:rsidRPr="00143C1A">
              <w:rPr>
                <w:color w:val="FF0000"/>
                <w:sz w:val="20"/>
                <w:szCs w:val="20"/>
              </w:rPr>
              <w:t>:</w:t>
            </w:r>
            <w:r w:rsidRPr="00143C1A">
              <w:rPr>
                <w:color w:val="FF0000"/>
                <w:sz w:val="20"/>
                <w:szCs w:val="20"/>
              </w:rPr>
              <w:t xml:space="preserve"> temperatura, humedad relativa. Lo que incluye aspectos para su movilidad y transporte de ser posible.</w:t>
            </w:r>
          </w:p>
        </w:tc>
        <w:tc>
          <w:tcPr>
            <w:tcW w:w="4880" w:type="dxa"/>
            <w:shd w:val="clear" w:color="auto" w:fill="auto"/>
            <w:tcMar>
              <w:top w:w="100" w:type="dxa"/>
              <w:left w:w="100" w:type="dxa"/>
              <w:bottom w:w="100" w:type="dxa"/>
              <w:right w:w="100" w:type="dxa"/>
            </w:tcMar>
          </w:tcPr>
          <w:p w14:paraId="7A5669BF" w14:textId="77777777" w:rsidR="001E5F2A" w:rsidRPr="002D68BB" w:rsidRDefault="001E5F2A">
            <w:pPr>
              <w:widowControl w:val="0"/>
              <w:spacing w:line="240" w:lineRule="auto"/>
              <w:rPr>
                <w:color w:val="666666"/>
                <w:sz w:val="20"/>
                <w:szCs w:val="20"/>
              </w:rPr>
            </w:pPr>
          </w:p>
        </w:tc>
      </w:tr>
      <w:tr w:rsidR="001E5F2A" w:rsidRPr="002D68BB" w14:paraId="323054AA" w14:textId="77777777">
        <w:tc>
          <w:tcPr>
            <w:tcW w:w="1759" w:type="dxa"/>
            <w:shd w:val="clear" w:color="auto" w:fill="auto"/>
            <w:tcMar>
              <w:top w:w="100" w:type="dxa"/>
              <w:left w:w="100" w:type="dxa"/>
              <w:bottom w:w="100" w:type="dxa"/>
              <w:right w:w="100" w:type="dxa"/>
            </w:tcMar>
          </w:tcPr>
          <w:p w14:paraId="55FD74D4" w14:textId="77777777" w:rsidR="001E5F2A" w:rsidRPr="002D68BB" w:rsidRDefault="00747094">
            <w:pPr>
              <w:widowControl w:val="0"/>
              <w:spacing w:line="240" w:lineRule="auto"/>
              <w:rPr>
                <w:b/>
                <w:sz w:val="20"/>
                <w:szCs w:val="20"/>
              </w:rPr>
            </w:pPr>
            <w:r w:rsidRPr="002D68BB">
              <w:rPr>
                <w:b/>
                <w:sz w:val="20"/>
                <w:szCs w:val="20"/>
              </w:rPr>
              <w:t>Punto caliente 9</w:t>
            </w:r>
          </w:p>
        </w:tc>
        <w:tc>
          <w:tcPr>
            <w:tcW w:w="6992" w:type="dxa"/>
            <w:shd w:val="clear" w:color="auto" w:fill="auto"/>
            <w:tcMar>
              <w:top w:w="100" w:type="dxa"/>
              <w:left w:w="100" w:type="dxa"/>
              <w:bottom w:w="100" w:type="dxa"/>
              <w:right w:w="100" w:type="dxa"/>
            </w:tcMar>
          </w:tcPr>
          <w:p w14:paraId="7777C254" w14:textId="40A7A079" w:rsidR="001E5F2A" w:rsidRPr="002D68BB" w:rsidRDefault="00747094">
            <w:pPr>
              <w:pBdr>
                <w:top w:val="nil"/>
                <w:left w:val="nil"/>
                <w:bottom w:val="nil"/>
                <w:right w:val="nil"/>
                <w:between w:val="nil"/>
              </w:pBdr>
              <w:jc w:val="both"/>
              <w:rPr>
                <w:sz w:val="20"/>
                <w:szCs w:val="20"/>
              </w:rPr>
            </w:pPr>
            <w:r w:rsidRPr="002D68BB">
              <w:rPr>
                <w:b/>
                <w:color w:val="000000"/>
                <w:sz w:val="20"/>
                <w:szCs w:val="20"/>
              </w:rPr>
              <w:t>Procedencia</w:t>
            </w:r>
            <w:r w:rsidRPr="002D68BB">
              <w:rPr>
                <w:color w:val="000000"/>
                <w:sz w:val="20"/>
                <w:szCs w:val="20"/>
              </w:rPr>
              <w:t xml:space="preserve">: </w:t>
            </w:r>
            <w:r w:rsidRPr="00143C1A">
              <w:rPr>
                <w:color w:val="FF0000"/>
                <w:sz w:val="20"/>
                <w:szCs w:val="20"/>
              </w:rPr>
              <w:t>es la información referente a qui</w:t>
            </w:r>
            <w:r w:rsidR="00143C1A" w:rsidRPr="00143C1A">
              <w:rPr>
                <w:color w:val="FF0000"/>
                <w:sz w:val="20"/>
                <w:szCs w:val="20"/>
              </w:rPr>
              <w:t>é</w:t>
            </w:r>
            <w:r w:rsidRPr="00143C1A">
              <w:rPr>
                <w:color w:val="FF0000"/>
                <w:sz w:val="20"/>
                <w:szCs w:val="20"/>
              </w:rPr>
              <w:t>n lo elabora o fabrica, indicando el domicilio de manufactura o adecuación, municipio, ciudad, país, etc.</w:t>
            </w:r>
          </w:p>
        </w:tc>
        <w:tc>
          <w:tcPr>
            <w:tcW w:w="4880" w:type="dxa"/>
            <w:shd w:val="clear" w:color="auto" w:fill="auto"/>
            <w:tcMar>
              <w:top w:w="100" w:type="dxa"/>
              <w:left w:w="100" w:type="dxa"/>
              <w:bottom w:w="100" w:type="dxa"/>
              <w:right w:w="100" w:type="dxa"/>
            </w:tcMar>
          </w:tcPr>
          <w:p w14:paraId="4866FE23" w14:textId="77777777" w:rsidR="001E5F2A" w:rsidRPr="002D68BB" w:rsidRDefault="001E5F2A">
            <w:pPr>
              <w:widowControl w:val="0"/>
              <w:spacing w:line="240" w:lineRule="auto"/>
              <w:rPr>
                <w:color w:val="666666"/>
                <w:sz w:val="20"/>
                <w:szCs w:val="20"/>
              </w:rPr>
            </w:pPr>
          </w:p>
        </w:tc>
      </w:tr>
    </w:tbl>
    <w:p w14:paraId="032CD055" w14:textId="77777777" w:rsidR="001E5F2A" w:rsidRPr="002D68BB" w:rsidRDefault="001E5F2A">
      <w:pPr>
        <w:rPr>
          <w:b/>
          <w:sz w:val="20"/>
          <w:szCs w:val="20"/>
        </w:rPr>
      </w:pPr>
    </w:p>
    <w:p w14:paraId="694106CC" w14:textId="77777777" w:rsidR="001E5F2A" w:rsidRPr="002D68BB" w:rsidRDefault="001E5F2A">
      <w:pPr>
        <w:rPr>
          <w:b/>
          <w:sz w:val="20"/>
          <w:szCs w:val="20"/>
        </w:rPr>
      </w:pPr>
    </w:p>
    <w:p w14:paraId="7EAEA99B" w14:textId="77777777" w:rsidR="001E5F2A" w:rsidRPr="002D68BB" w:rsidRDefault="00747094">
      <w:pPr>
        <w:numPr>
          <w:ilvl w:val="1"/>
          <w:numId w:val="3"/>
        </w:numPr>
        <w:spacing w:after="120"/>
        <w:jc w:val="both"/>
        <w:rPr>
          <w:sz w:val="20"/>
          <w:szCs w:val="20"/>
        </w:rPr>
      </w:pPr>
      <w:r w:rsidRPr="002D68BB">
        <w:rPr>
          <w:b/>
          <w:sz w:val="20"/>
          <w:szCs w:val="20"/>
        </w:rPr>
        <w:t>Identificación electrónica de productos</w:t>
      </w:r>
    </w:p>
    <w:tbl>
      <w:tblPr>
        <w:tblStyle w:val="affffffffff3"/>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6"/>
        <w:gridCol w:w="12175"/>
      </w:tblGrid>
      <w:tr w:rsidR="001E5F2A" w:rsidRPr="002D68BB" w14:paraId="6EE94BE6" w14:textId="77777777">
        <w:trPr>
          <w:trHeight w:val="580"/>
        </w:trPr>
        <w:tc>
          <w:tcPr>
            <w:tcW w:w="1456" w:type="dxa"/>
            <w:shd w:val="clear" w:color="auto" w:fill="C9DAF8"/>
            <w:tcMar>
              <w:top w:w="100" w:type="dxa"/>
              <w:left w:w="100" w:type="dxa"/>
              <w:bottom w:w="100" w:type="dxa"/>
              <w:right w:w="100" w:type="dxa"/>
            </w:tcMar>
          </w:tcPr>
          <w:p w14:paraId="0DADACED" w14:textId="77777777" w:rsidR="001E5F2A" w:rsidRPr="002D68BB" w:rsidRDefault="00747094">
            <w:pPr>
              <w:widowControl w:val="0"/>
              <w:pBdr>
                <w:top w:val="nil"/>
                <w:left w:val="nil"/>
                <w:bottom w:val="nil"/>
                <w:right w:val="nil"/>
                <w:between w:val="nil"/>
              </w:pBdr>
              <w:spacing w:line="240" w:lineRule="auto"/>
              <w:rPr>
                <w:sz w:val="20"/>
                <w:szCs w:val="20"/>
              </w:rPr>
            </w:pPr>
            <w:r w:rsidRPr="002D68BB">
              <w:rPr>
                <w:sz w:val="20"/>
                <w:szCs w:val="20"/>
              </w:rPr>
              <w:t>Tipo de recurso</w:t>
            </w:r>
          </w:p>
        </w:tc>
        <w:tc>
          <w:tcPr>
            <w:tcW w:w="12175" w:type="dxa"/>
            <w:shd w:val="clear" w:color="auto" w:fill="C9DAF8"/>
            <w:tcMar>
              <w:top w:w="100" w:type="dxa"/>
              <w:left w:w="100" w:type="dxa"/>
              <w:bottom w:w="100" w:type="dxa"/>
              <w:right w:w="100" w:type="dxa"/>
            </w:tcMar>
          </w:tcPr>
          <w:p w14:paraId="5ACFBF43" w14:textId="77777777" w:rsidR="001E5F2A" w:rsidRPr="002D68BB" w:rsidRDefault="00747094">
            <w:pPr>
              <w:keepNext/>
              <w:keepLines/>
              <w:pBdr>
                <w:top w:val="nil"/>
                <w:left w:val="nil"/>
                <w:bottom w:val="nil"/>
                <w:right w:val="nil"/>
                <w:between w:val="nil"/>
              </w:pBdr>
              <w:spacing w:after="60"/>
              <w:jc w:val="center"/>
              <w:rPr>
                <w:color w:val="000000"/>
                <w:sz w:val="20"/>
                <w:szCs w:val="20"/>
              </w:rPr>
            </w:pPr>
            <w:r w:rsidRPr="002D68BB">
              <w:rPr>
                <w:color w:val="000000"/>
                <w:sz w:val="20"/>
                <w:szCs w:val="20"/>
              </w:rPr>
              <w:t>Cajón de texto de color</w:t>
            </w:r>
          </w:p>
        </w:tc>
      </w:tr>
      <w:tr w:rsidR="001E5F2A" w:rsidRPr="002D68BB" w14:paraId="7AC12613" w14:textId="77777777">
        <w:trPr>
          <w:trHeight w:val="420"/>
        </w:trPr>
        <w:tc>
          <w:tcPr>
            <w:tcW w:w="13631" w:type="dxa"/>
            <w:gridSpan w:val="2"/>
            <w:shd w:val="clear" w:color="auto" w:fill="auto"/>
            <w:tcMar>
              <w:top w:w="100" w:type="dxa"/>
              <w:left w:w="100" w:type="dxa"/>
              <w:bottom w:w="100" w:type="dxa"/>
              <w:right w:w="100" w:type="dxa"/>
            </w:tcMar>
          </w:tcPr>
          <w:p w14:paraId="0711993D" w14:textId="77777777" w:rsidR="001E5F2A" w:rsidRPr="002D68BB" w:rsidRDefault="001E5F2A">
            <w:pPr>
              <w:pBdr>
                <w:top w:val="nil"/>
                <w:left w:val="nil"/>
                <w:bottom w:val="nil"/>
                <w:right w:val="nil"/>
                <w:between w:val="nil"/>
              </w:pBdr>
              <w:ind w:left="720"/>
              <w:jc w:val="both"/>
              <w:rPr>
                <w:color w:val="000000"/>
                <w:sz w:val="20"/>
                <w:szCs w:val="20"/>
              </w:rPr>
            </w:pPr>
          </w:p>
          <w:p w14:paraId="4930752D" w14:textId="77777777" w:rsidR="001E5F2A" w:rsidRPr="002D68BB" w:rsidRDefault="00747094">
            <w:pPr>
              <w:spacing w:after="120"/>
              <w:jc w:val="both"/>
              <w:rPr>
                <w:sz w:val="20"/>
                <w:szCs w:val="20"/>
              </w:rPr>
            </w:pPr>
            <w:r w:rsidRPr="002D68BB">
              <w:rPr>
                <w:sz w:val="20"/>
                <w:szCs w:val="20"/>
              </w:rPr>
              <w:t>Esto se hace</w:t>
            </w:r>
            <w:r w:rsidRPr="002D68BB">
              <w:rPr>
                <w:b/>
                <w:sz w:val="20"/>
                <w:szCs w:val="20"/>
              </w:rPr>
              <w:t xml:space="preserve"> </w:t>
            </w:r>
            <w:r w:rsidRPr="002D68BB">
              <w:rPr>
                <w:sz w:val="20"/>
                <w:szCs w:val="20"/>
              </w:rPr>
              <w:t xml:space="preserve">por medio de código de barras y/o código de barras </w:t>
            </w:r>
            <w:proofErr w:type="spellStart"/>
            <w:r w:rsidRPr="002D68BB">
              <w:rPr>
                <w:sz w:val="20"/>
                <w:szCs w:val="20"/>
              </w:rPr>
              <w:t>QR</w:t>
            </w:r>
            <w:proofErr w:type="spellEnd"/>
            <w:r w:rsidRPr="002D68BB">
              <w:rPr>
                <w:sz w:val="20"/>
                <w:szCs w:val="20"/>
              </w:rPr>
              <w:t xml:space="preserve">, que son una imagen compuesta de líneas, barras o puntos, que identifica a un producto en todos los países. </w:t>
            </w:r>
          </w:p>
          <w:p w14:paraId="630C2C24" w14:textId="23E08F26" w:rsidR="001E5F2A" w:rsidRPr="002D68BB" w:rsidRDefault="00747094">
            <w:pPr>
              <w:spacing w:after="120"/>
              <w:jc w:val="both"/>
              <w:rPr>
                <w:sz w:val="20"/>
                <w:szCs w:val="20"/>
              </w:rPr>
            </w:pPr>
            <w:r w:rsidRPr="002F40CF">
              <w:rPr>
                <w:color w:val="FF0000"/>
                <w:sz w:val="20"/>
                <w:szCs w:val="20"/>
              </w:rPr>
              <w:t>El código de barras se compone de un código numérico único que es requisito para que el producto pueda venderse en tiendas y supermercados, porque identifica el país de procedencia, la empresa, el producto e</w:t>
            </w:r>
            <w:r w:rsidR="002F40CF" w:rsidRPr="002F40CF">
              <w:rPr>
                <w:color w:val="FF0000"/>
                <w:sz w:val="20"/>
                <w:szCs w:val="20"/>
              </w:rPr>
              <w:t>,</w:t>
            </w:r>
            <w:r w:rsidRPr="002F40CF">
              <w:rPr>
                <w:color w:val="FF0000"/>
                <w:sz w:val="20"/>
                <w:szCs w:val="20"/>
              </w:rPr>
              <w:t xml:space="preserve"> inclusive</w:t>
            </w:r>
            <w:r w:rsidR="002F40CF" w:rsidRPr="002F40CF">
              <w:rPr>
                <w:color w:val="FF0000"/>
                <w:sz w:val="20"/>
                <w:szCs w:val="20"/>
              </w:rPr>
              <w:t>,</w:t>
            </w:r>
            <w:r w:rsidRPr="002F40CF">
              <w:rPr>
                <w:color w:val="FF0000"/>
                <w:sz w:val="20"/>
                <w:szCs w:val="20"/>
              </w:rPr>
              <w:t xml:space="preserve"> el lote. En el caso de los códigos </w:t>
            </w:r>
            <w:proofErr w:type="spellStart"/>
            <w:r w:rsidRPr="002F40CF">
              <w:rPr>
                <w:color w:val="FF0000"/>
                <w:sz w:val="20"/>
                <w:szCs w:val="20"/>
              </w:rPr>
              <w:t>QR</w:t>
            </w:r>
            <w:proofErr w:type="spellEnd"/>
            <w:r w:rsidRPr="002F40CF">
              <w:rPr>
                <w:color w:val="FF0000"/>
                <w:sz w:val="20"/>
                <w:szCs w:val="20"/>
              </w:rPr>
              <w:t>, es una combinación de puntos y barras que alberga mucha más información de los productos alimentarios, la cual puede ser: a</w:t>
            </w:r>
            <w:r w:rsidRPr="002F40CF">
              <w:rPr>
                <w:color w:val="FF0000"/>
                <w:sz w:val="20"/>
                <w:szCs w:val="20"/>
                <w:highlight w:val="white"/>
              </w:rPr>
              <w:t>lfanumérico que puede almacenar hasta 4.296 caracteres, numérico que puede tener hasta 7,089 caracteres y binario</w:t>
            </w:r>
            <w:r w:rsidR="002F40CF" w:rsidRPr="002F40CF">
              <w:rPr>
                <w:color w:val="FF0000"/>
                <w:sz w:val="20"/>
                <w:szCs w:val="20"/>
                <w:highlight w:val="white"/>
              </w:rPr>
              <w:t>, que</w:t>
            </w:r>
            <w:r w:rsidRPr="002F40CF">
              <w:rPr>
                <w:color w:val="FF0000"/>
                <w:sz w:val="20"/>
                <w:szCs w:val="20"/>
                <w:highlight w:val="white"/>
              </w:rPr>
              <w:t xml:space="preserve"> llega a almacenar hasta 2,953 bytes, lo que permite albergar incluso imágenes</w:t>
            </w:r>
            <w:r w:rsidRPr="002D68BB">
              <w:rPr>
                <w:color w:val="202124"/>
                <w:sz w:val="20"/>
                <w:szCs w:val="20"/>
                <w:highlight w:val="white"/>
              </w:rPr>
              <w:t>.</w:t>
            </w:r>
          </w:p>
          <w:p w14:paraId="5805DBB7" w14:textId="6B516824" w:rsidR="00B13D34" w:rsidRPr="00C00B1B" w:rsidRDefault="00B13D34">
            <w:pPr>
              <w:spacing w:after="120"/>
              <w:jc w:val="center"/>
              <w:rPr>
                <w:b/>
                <w:color w:val="FF0000"/>
                <w:sz w:val="20"/>
                <w:szCs w:val="20"/>
              </w:rPr>
            </w:pPr>
            <w:commentRangeStart w:id="29"/>
            <w:r w:rsidRPr="00C00B1B">
              <w:rPr>
                <w:b/>
                <w:color w:val="FF0000"/>
                <w:sz w:val="20"/>
                <w:szCs w:val="20"/>
              </w:rPr>
              <w:t xml:space="preserve">Figura </w:t>
            </w:r>
            <w:r w:rsidR="00C00B1B" w:rsidRPr="00C00B1B">
              <w:rPr>
                <w:b/>
                <w:color w:val="FF0000"/>
                <w:sz w:val="20"/>
                <w:szCs w:val="20"/>
              </w:rPr>
              <w:t>5</w:t>
            </w:r>
          </w:p>
          <w:p w14:paraId="65065763" w14:textId="230027DC" w:rsidR="001E5F2A" w:rsidRPr="00C00B1B" w:rsidRDefault="00747094">
            <w:pPr>
              <w:spacing w:after="120"/>
              <w:jc w:val="center"/>
              <w:rPr>
                <w:bCs/>
                <w:i/>
                <w:iCs/>
                <w:color w:val="FF0000"/>
                <w:sz w:val="20"/>
                <w:szCs w:val="20"/>
              </w:rPr>
            </w:pPr>
            <w:r w:rsidRPr="00C00B1B">
              <w:rPr>
                <w:bCs/>
                <w:i/>
                <w:iCs/>
                <w:color w:val="FF0000"/>
                <w:sz w:val="20"/>
                <w:szCs w:val="20"/>
              </w:rPr>
              <w:t>Uso de códigos de barras para la identificación de productos alimenticios</w:t>
            </w:r>
            <w:commentRangeEnd w:id="29"/>
            <w:r w:rsidR="00B13D34" w:rsidRPr="00C00B1B">
              <w:rPr>
                <w:rStyle w:val="CommentReference"/>
                <w:color w:val="FF0000"/>
              </w:rPr>
              <w:commentReference w:id="29"/>
            </w:r>
          </w:p>
          <w:p w14:paraId="3F5369E6" w14:textId="77777777" w:rsidR="001E5F2A" w:rsidRPr="002D68BB" w:rsidRDefault="00B320BE">
            <w:pPr>
              <w:spacing w:after="120"/>
              <w:jc w:val="both"/>
              <w:rPr>
                <w:sz w:val="20"/>
                <w:szCs w:val="20"/>
              </w:rPr>
            </w:pPr>
            <w:r>
              <w:rPr>
                <w:bCs/>
                <w:i/>
                <w:iCs/>
                <w:noProof/>
                <w:sz w:val="20"/>
                <w:szCs w:val="20"/>
              </w:rPr>
              <w:lastRenderedPageBreak/>
              <w:pict w14:anchorId="3F61A613">
                <v:shape id="image11.png" o:spid="_x0000_i1033" type="#_x0000_t75" alt="Texto&#13;&#10;&#13;&#10;Descripción generada automáticamente" style="width:240.5pt;height:176.15pt;visibility:visible;mso-wrap-style:square;mso-width-percent:0;mso-height-percent:0;mso-width-percent:0;mso-height-percent:0">
                  <v:imagedata r:id="rId133" o:title="Texto&#13;&#10;&#13;&#10;Descripción generada automáticamente"/>
                </v:shape>
              </w:pict>
            </w:r>
            <w:r>
              <w:rPr>
                <w:sz w:val="20"/>
                <w:szCs w:val="20"/>
              </w:rPr>
              <w:pict w14:anchorId="5BFB6D9E">
                <v:shape id="image5.jpg" o:spid="_x0000_s1026" type="#_x0000_t75" alt="" style="position:absolute;left:0;text-align:left;margin-left:409.1pt;margin-top:12.8pt;width:161.8pt;height:174.55pt;z-index: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
                  <v:imagedata r:id="rId134" o:title="" cropleft="31351f"/>
                  <w10:wrap type="square" anchorx="margin"/>
                </v:shape>
              </w:pict>
            </w:r>
          </w:p>
          <w:p w14:paraId="7E127CD6" w14:textId="77777777" w:rsidR="001E5F2A" w:rsidRPr="002D68BB" w:rsidRDefault="001E5F2A">
            <w:pPr>
              <w:spacing w:after="120"/>
              <w:jc w:val="both"/>
              <w:rPr>
                <w:sz w:val="20"/>
                <w:szCs w:val="20"/>
              </w:rPr>
            </w:pPr>
          </w:p>
          <w:p w14:paraId="264C073E" w14:textId="77777777" w:rsidR="001E5F2A" w:rsidRPr="002D68BB" w:rsidRDefault="00747094">
            <w:pPr>
              <w:spacing w:after="120"/>
              <w:jc w:val="both"/>
              <w:rPr>
                <w:sz w:val="20"/>
                <w:szCs w:val="20"/>
              </w:rPr>
            </w:pPr>
            <w:r w:rsidRPr="00141CBE">
              <w:rPr>
                <w:sz w:val="20"/>
                <w:szCs w:val="20"/>
                <w:highlight w:val="yellow"/>
              </w:rPr>
              <w:t xml:space="preserve">Por favor recrear una imagen compuesta de dos tomas, es decir, que se vea en paralelo códigos de barras y código </w:t>
            </w:r>
            <w:proofErr w:type="spellStart"/>
            <w:r w:rsidRPr="00141CBE">
              <w:rPr>
                <w:sz w:val="20"/>
                <w:szCs w:val="20"/>
                <w:highlight w:val="yellow"/>
              </w:rPr>
              <w:t>QR</w:t>
            </w:r>
            <w:proofErr w:type="spellEnd"/>
          </w:p>
          <w:p w14:paraId="4DBEA5C5" w14:textId="77777777" w:rsidR="001E5F2A" w:rsidRPr="002D68BB" w:rsidRDefault="00747094">
            <w:pPr>
              <w:spacing w:after="120"/>
              <w:jc w:val="both"/>
              <w:rPr>
                <w:sz w:val="20"/>
                <w:szCs w:val="20"/>
              </w:rPr>
            </w:pPr>
            <w:r w:rsidRPr="00141CBE">
              <w:rPr>
                <w:sz w:val="20"/>
                <w:szCs w:val="20"/>
                <w:highlight w:val="yellow"/>
              </w:rPr>
              <w:t>Fuente:</w:t>
            </w:r>
            <w:hyperlink r:id="rId135">
              <w:r w:rsidRPr="002D68BB">
                <w:rPr>
                  <w:color w:val="0000FF"/>
                  <w:sz w:val="20"/>
                  <w:szCs w:val="20"/>
                  <w:u w:val="single"/>
                </w:rPr>
                <w:t>https://www.jmvillegas.mx/blogs/jm-villegas/que-es-el-codigo-de-barras</w:t>
              </w:r>
            </w:hyperlink>
            <w:r w:rsidRPr="002D68BB">
              <w:rPr>
                <w:sz w:val="20"/>
                <w:szCs w:val="20"/>
              </w:rPr>
              <w:t xml:space="preserve"> </w:t>
            </w:r>
          </w:p>
          <w:p w14:paraId="25EA6503" w14:textId="77777777" w:rsidR="001E5F2A" w:rsidRPr="002D68BB" w:rsidRDefault="00D53537">
            <w:pPr>
              <w:spacing w:after="120"/>
              <w:jc w:val="both"/>
              <w:rPr>
                <w:sz w:val="20"/>
                <w:szCs w:val="20"/>
              </w:rPr>
            </w:pPr>
            <w:hyperlink r:id="rId136">
              <w:r w:rsidR="00747094" w:rsidRPr="002D68BB">
                <w:rPr>
                  <w:color w:val="0000FF"/>
                  <w:sz w:val="20"/>
                  <w:szCs w:val="20"/>
                  <w:u w:val="single"/>
                </w:rPr>
                <w:t>https://www.tetrapak.com/es-mx/insights/envasando-ideas-/innovacion/-es-posible-un-envase-que-proteja-un-alimento--este-conectado-y-0</w:t>
              </w:r>
            </w:hyperlink>
          </w:p>
          <w:p w14:paraId="2C31F3E4" w14:textId="77777777" w:rsidR="001E5F2A" w:rsidRPr="002D68BB" w:rsidRDefault="001E5F2A">
            <w:pPr>
              <w:widowControl w:val="0"/>
              <w:rPr>
                <w:b/>
                <w:sz w:val="20"/>
                <w:szCs w:val="20"/>
              </w:rPr>
            </w:pPr>
          </w:p>
          <w:p w14:paraId="13663677" w14:textId="77777777" w:rsidR="001E5F2A" w:rsidRPr="002D68BB" w:rsidRDefault="00747094">
            <w:pPr>
              <w:widowControl w:val="0"/>
              <w:rPr>
                <w:sz w:val="20"/>
                <w:szCs w:val="20"/>
              </w:rPr>
            </w:pP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632202_CF1_i043</w:t>
            </w:r>
            <w:proofErr w:type="spellEnd"/>
            <w:r w:rsidRPr="002D68BB">
              <w:rPr>
                <w:sz w:val="20"/>
                <w:szCs w:val="20"/>
              </w:rPr>
              <w:t xml:space="preserve"> </w:t>
            </w:r>
          </w:p>
          <w:p w14:paraId="53443564" w14:textId="77777777" w:rsidR="001E5F2A" w:rsidRPr="002D68BB" w:rsidRDefault="00747094">
            <w:pPr>
              <w:widowControl w:val="0"/>
              <w:rPr>
                <w:sz w:val="20"/>
                <w:szCs w:val="20"/>
              </w:rPr>
            </w:pPr>
            <w:r w:rsidRPr="002D68BB">
              <w:rPr>
                <w:sz w:val="20"/>
                <w:szCs w:val="20"/>
              </w:rPr>
              <w:t xml:space="preserve"> </w:t>
            </w: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632202_CF1_i044</w:t>
            </w:r>
            <w:proofErr w:type="spellEnd"/>
          </w:p>
        </w:tc>
      </w:tr>
    </w:tbl>
    <w:p w14:paraId="5EDEA48E" w14:textId="77777777" w:rsidR="001E5F2A" w:rsidRPr="002D68BB" w:rsidRDefault="001E5F2A">
      <w:pPr>
        <w:rPr>
          <w:b/>
          <w:sz w:val="20"/>
          <w:szCs w:val="20"/>
        </w:rPr>
      </w:pPr>
    </w:p>
    <w:p w14:paraId="1E5BCCF4" w14:textId="77777777" w:rsidR="001E5F2A" w:rsidRPr="002D68BB" w:rsidRDefault="001E5F2A">
      <w:pPr>
        <w:rPr>
          <w:b/>
          <w:sz w:val="20"/>
          <w:szCs w:val="20"/>
        </w:rPr>
      </w:pPr>
    </w:p>
    <w:p w14:paraId="42D27FA9" w14:textId="77777777" w:rsidR="001E5F2A" w:rsidRPr="002D68BB" w:rsidRDefault="001E5F2A">
      <w:pPr>
        <w:rPr>
          <w:b/>
          <w:sz w:val="20"/>
          <w:szCs w:val="20"/>
        </w:rPr>
      </w:pPr>
    </w:p>
    <w:p w14:paraId="20785A20" w14:textId="77777777" w:rsidR="001E5F2A" w:rsidRPr="002D68BB" w:rsidRDefault="001E5F2A">
      <w:pPr>
        <w:rPr>
          <w:b/>
          <w:sz w:val="20"/>
          <w:szCs w:val="20"/>
        </w:rPr>
      </w:pPr>
    </w:p>
    <w:tbl>
      <w:tblPr>
        <w:tblStyle w:val="affffffffff4"/>
        <w:tblW w:w="135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3545"/>
      </w:tblGrid>
      <w:tr w:rsidR="001E5F2A" w:rsidRPr="002D68BB" w14:paraId="0C9A718E" w14:textId="77777777">
        <w:trPr>
          <w:trHeight w:val="800"/>
        </w:trPr>
        <w:tc>
          <w:tcPr>
            <w:tcW w:w="1354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44264E66" w14:textId="77777777" w:rsidR="001E5F2A" w:rsidRPr="002D68BB" w:rsidRDefault="00747094">
            <w:pPr>
              <w:pBdr>
                <w:top w:val="nil"/>
                <w:left w:val="nil"/>
                <w:bottom w:val="nil"/>
                <w:right w:val="nil"/>
                <w:between w:val="nil"/>
              </w:pBdr>
              <w:spacing w:before="480" w:after="120"/>
              <w:jc w:val="center"/>
              <w:rPr>
                <w:b/>
                <w:color w:val="000000"/>
                <w:sz w:val="20"/>
                <w:szCs w:val="20"/>
                <w:highlight w:val="cyan"/>
              </w:rPr>
            </w:pPr>
            <w:bookmarkStart w:id="30" w:name="_heading=h.okgbvl4bxk19" w:colFirst="0" w:colLast="0"/>
            <w:bookmarkEnd w:id="30"/>
            <w:r w:rsidRPr="00141CBE">
              <w:rPr>
                <w:b/>
                <w:color w:val="000000"/>
                <w:sz w:val="20"/>
                <w:szCs w:val="20"/>
              </w:rPr>
              <w:t>Cuadro de texto</w:t>
            </w:r>
          </w:p>
        </w:tc>
      </w:tr>
      <w:tr w:rsidR="001E5F2A" w:rsidRPr="002D68BB" w14:paraId="3B450064" w14:textId="77777777">
        <w:trPr>
          <w:trHeight w:val="500"/>
        </w:trPr>
        <w:tc>
          <w:tcPr>
            <w:tcW w:w="135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03078A" w14:textId="6617B826" w:rsidR="001E5F2A" w:rsidRPr="00141CBE" w:rsidRDefault="00141CBE" w:rsidP="00141CBE">
            <w:pPr>
              <w:spacing w:line="240" w:lineRule="auto"/>
              <w:rPr>
                <w:rFonts w:ascii="Times New Roman" w:eastAsia="Times New Roman" w:hAnsi="Times New Roman" w:cs="Times New Roman"/>
                <w:sz w:val="24"/>
                <w:szCs w:val="24"/>
                <w:lang w:val="es-CO"/>
              </w:rPr>
            </w:pPr>
            <w:r w:rsidRPr="00141CBE">
              <w:rPr>
                <w:rFonts w:eastAsia="Times New Roman"/>
                <w:color w:val="FF0000"/>
                <w:lang w:val="es-CO"/>
              </w:rPr>
              <w:lastRenderedPageBreak/>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612CCC33" w14:textId="77777777" w:rsidR="001E5F2A" w:rsidRPr="002D68BB" w:rsidRDefault="001E5F2A">
      <w:pPr>
        <w:rPr>
          <w:b/>
          <w:sz w:val="20"/>
          <w:szCs w:val="20"/>
        </w:rPr>
      </w:pPr>
    </w:p>
    <w:p w14:paraId="0EA2B27F" w14:textId="77777777" w:rsidR="001E5F2A" w:rsidRPr="002D68BB" w:rsidRDefault="001E5F2A">
      <w:pPr>
        <w:rPr>
          <w:b/>
          <w:sz w:val="20"/>
          <w:szCs w:val="20"/>
        </w:rPr>
      </w:pPr>
    </w:p>
    <w:p w14:paraId="162A577A" w14:textId="77777777" w:rsidR="001E5F2A" w:rsidRPr="002D68BB" w:rsidRDefault="001E5F2A">
      <w:pPr>
        <w:rPr>
          <w:b/>
          <w:sz w:val="20"/>
          <w:szCs w:val="20"/>
        </w:rPr>
      </w:pPr>
    </w:p>
    <w:p w14:paraId="716A90B9" w14:textId="77777777" w:rsidR="001E5F2A" w:rsidRPr="002D68BB" w:rsidRDefault="001E5F2A">
      <w:pPr>
        <w:rPr>
          <w:b/>
          <w:sz w:val="20"/>
          <w:szCs w:val="20"/>
        </w:rPr>
      </w:pPr>
    </w:p>
    <w:p w14:paraId="203F0C42" w14:textId="77777777" w:rsidR="001E5F2A" w:rsidRPr="002D68BB" w:rsidRDefault="00747094">
      <w:pPr>
        <w:rPr>
          <w:b/>
          <w:sz w:val="20"/>
          <w:szCs w:val="20"/>
        </w:rPr>
      </w:pPr>
      <w:r w:rsidRPr="002D68BB">
        <w:rPr>
          <w:b/>
          <w:sz w:val="20"/>
          <w:szCs w:val="20"/>
        </w:rPr>
        <w:t>SÍNTESIS</w:t>
      </w:r>
    </w:p>
    <w:p w14:paraId="2DC60DFA" w14:textId="77777777" w:rsidR="001E5F2A" w:rsidRPr="002D68BB" w:rsidRDefault="001E5F2A">
      <w:pPr>
        <w:rPr>
          <w:b/>
          <w:sz w:val="20"/>
          <w:szCs w:val="20"/>
        </w:rPr>
      </w:pPr>
    </w:p>
    <w:tbl>
      <w:tblPr>
        <w:tblStyle w:val="affffffffff5"/>
        <w:tblW w:w="136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0"/>
        <w:gridCol w:w="11618"/>
      </w:tblGrid>
      <w:tr w:rsidR="001E5F2A" w:rsidRPr="002D68BB" w14:paraId="096084A6" w14:textId="77777777">
        <w:tc>
          <w:tcPr>
            <w:tcW w:w="2030" w:type="dxa"/>
            <w:shd w:val="clear" w:color="auto" w:fill="C6D9F1"/>
          </w:tcPr>
          <w:p w14:paraId="22130D09" w14:textId="77777777" w:rsidR="001E5F2A" w:rsidRPr="002D68BB" w:rsidRDefault="00747094">
            <w:pPr>
              <w:spacing w:line="240" w:lineRule="auto"/>
              <w:jc w:val="center"/>
              <w:rPr>
                <w:b/>
                <w:sz w:val="20"/>
                <w:szCs w:val="20"/>
              </w:rPr>
            </w:pPr>
            <w:r w:rsidRPr="002D68BB">
              <w:rPr>
                <w:b/>
                <w:sz w:val="20"/>
                <w:szCs w:val="20"/>
              </w:rPr>
              <w:t>Tipo de recurso</w:t>
            </w:r>
          </w:p>
        </w:tc>
        <w:tc>
          <w:tcPr>
            <w:tcW w:w="11618" w:type="dxa"/>
            <w:shd w:val="clear" w:color="auto" w:fill="C6D9F1"/>
          </w:tcPr>
          <w:p w14:paraId="4FE7C43F" w14:textId="77777777" w:rsidR="001E5F2A" w:rsidRPr="002D68BB" w:rsidRDefault="00747094">
            <w:pPr>
              <w:spacing w:line="240" w:lineRule="auto"/>
              <w:jc w:val="center"/>
              <w:rPr>
                <w:sz w:val="20"/>
                <w:szCs w:val="20"/>
              </w:rPr>
            </w:pPr>
            <w:r w:rsidRPr="002D68BB">
              <w:rPr>
                <w:sz w:val="20"/>
                <w:szCs w:val="20"/>
              </w:rPr>
              <w:t>Síntesis</w:t>
            </w:r>
          </w:p>
        </w:tc>
      </w:tr>
      <w:tr w:rsidR="001E5F2A" w:rsidRPr="002D68BB" w14:paraId="36CC5597" w14:textId="77777777">
        <w:tc>
          <w:tcPr>
            <w:tcW w:w="13648" w:type="dxa"/>
            <w:gridSpan w:val="2"/>
            <w:shd w:val="clear" w:color="auto" w:fill="auto"/>
          </w:tcPr>
          <w:p w14:paraId="56CD8D06" w14:textId="77777777" w:rsidR="001E5F2A" w:rsidRPr="002D68BB" w:rsidRDefault="001E5F2A">
            <w:pPr>
              <w:spacing w:line="240" w:lineRule="auto"/>
              <w:rPr>
                <w:color w:val="BFBFBF"/>
                <w:sz w:val="20"/>
                <w:szCs w:val="20"/>
              </w:rPr>
            </w:pPr>
          </w:p>
          <w:p w14:paraId="26A80C47" w14:textId="77777777" w:rsidR="001E5F2A" w:rsidRPr="002D68BB" w:rsidRDefault="001E5F2A">
            <w:pPr>
              <w:spacing w:line="240" w:lineRule="auto"/>
              <w:rPr>
                <w:color w:val="BFBFBF"/>
                <w:sz w:val="20"/>
                <w:szCs w:val="20"/>
              </w:rPr>
            </w:pPr>
          </w:p>
          <w:p w14:paraId="17EBC541" w14:textId="77777777" w:rsidR="001E5F2A" w:rsidRPr="002D68BB" w:rsidRDefault="00747094">
            <w:pPr>
              <w:spacing w:line="240" w:lineRule="auto"/>
              <w:rPr>
                <w:color w:val="BFBFBF"/>
                <w:sz w:val="20"/>
                <w:szCs w:val="20"/>
              </w:rPr>
            </w:pPr>
            <w:r w:rsidRPr="002D68BB">
              <w:rPr>
                <w:sz w:val="20"/>
                <w:szCs w:val="20"/>
              </w:rPr>
              <w:t>Impulso Multicanal de Productos Alimenticios</w:t>
            </w:r>
            <w:r w:rsidRPr="002D68BB">
              <w:rPr>
                <w:color w:val="BFBFBF"/>
                <w:sz w:val="20"/>
                <w:szCs w:val="20"/>
              </w:rPr>
              <w:t xml:space="preserve"> </w:t>
            </w:r>
          </w:p>
          <w:p w14:paraId="4AFB10B3" w14:textId="77777777" w:rsidR="001E5F2A" w:rsidRPr="002D68BB" w:rsidRDefault="00747094">
            <w:pPr>
              <w:spacing w:line="240" w:lineRule="auto"/>
              <w:rPr>
                <w:color w:val="BFBFBF"/>
                <w:sz w:val="20"/>
                <w:szCs w:val="20"/>
              </w:rPr>
            </w:pPr>
            <w:r w:rsidRPr="002D68BB">
              <w:rPr>
                <w:sz w:val="20"/>
                <w:szCs w:val="20"/>
              </w:rPr>
              <w:br/>
              <w:t>Síntesis: Gestión de portafolio de productos alimenticios</w:t>
            </w:r>
          </w:p>
          <w:p w14:paraId="1CBC84D0" w14:textId="77777777" w:rsidR="001E5F2A" w:rsidRPr="002D68BB" w:rsidRDefault="001E5F2A">
            <w:pPr>
              <w:spacing w:line="240" w:lineRule="auto"/>
              <w:rPr>
                <w:color w:val="BFBFBF"/>
                <w:sz w:val="20"/>
                <w:szCs w:val="20"/>
              </w:rPr>
            </w:pPr>
          </w:p>
          <w:p w14:paraId="073FD49E" w14:textId="77777777" w:rsidR="001E5F2A" w:rsidRPr="002D68BB" w:rsidRDefault="001E5F2A">
            <w:pPr>
              <w:spacing w:line="240" w:lineRule="auto"/>
              <w:rPr>
                <w:sz w:val="20"/>
                <w:szCs w:val="20"/>
              </w:rPr>
            </w:pPr>
          </w:p>
        </w:tc>
      </w:tr>
      <w:tr w:rsidR="001E5F2A" w:rsidRPr="002D68BB" w14:paraId="716C8777" w14:textId="77777777">
        <w:tc>
          <w:tcPr>
            <w:tcW w:w="2030" w:type="dxa"/>
            <w:shd w:val="clear" w:color="auto" w:fill="C6D9F1"/>
          </w:tcPr>
          <w:p w14:paraId="57FC516E" w14:textId="77777777" w:rsidR="001E5F2A" w:rsidRPr="002D68BB" w:rsidRDefault="00747094">
            <w:pPr>
              <w:spacing w:line="240" w:lineRule="auto"/>
              <w:rPr>
                <w:b/>
                <w:sz w:val="20"/>
                <w:szCs w:val="20"/>
              </w:rPr>
            </w:pPr>
            <w:r w:rsidRPr="002D68BB">
              <w:rPr>
                <w:b/>
                <w:sz w:val="20"/>
                <w:szCs w:val="20"/>
              </w:rPr>
              <w:t>Introducción</w:t>
            </w:r>
          </w:p>
          <w:p w14:paraId="05CCBF0F" w14:textId="77777777" w:rsidR="001E5F2A" w:rsidRPr="002D68BB" w:rsidRDefault="001E5F2A">
            <w:pPr>
              <w:spacing w:line="240" w:lineRule="auto"/>
              <w:rPr>
                <w:color w:val="BFBFBF"/>
                <w:sz w:val="20"/>
                <w:szCs w:val="20"/>
              </w:rPr>
            </w:pPr>
          </w:p>
        </w:tc>
        <w:tc>
          <w:tcPr>
            <w:tcW w:w="11618" w:type="dxa"/>
            <w:shd w:val="clear" w:color="auto" w:fill="auto"/>
          </w:tcPr>
          <w:p w14:paraId="1ACA4A9D" w14:textId="77777777" w:rsidR="001E5F2A" w:rsidRPr="00737B3A" w:rsidRDefault="001E5F2A">
            <w:pPr>
              <w:spacing w:line="240" w:lineRule="auto"/>
              <w:rPr>
                <w:color w:val="FF0000"/>
                <w:sz w:val="20"/>
                <w:szCs w:val="20"/>
              </w:rPr>
            </w:pPr>
          </w:p>
          <w:p w14:paraId="5D9D2A4C" w14:textId="7B8F83F3" w:rsidR="001E5F2A" w:rsidRPr="00737B3A" w:rsidRDefault="00737B3A" w:rsidP="00737B3A">
            <w:pPr>
              <w:spacing w:line="240" w:lineRule="auto"/>
              <w:rPr>
                <w:rFonts w:ascii="Times New Roman" w:eastAsia="Times New Roman" w:hAnsi="Times New Roman" w:cs="Times New Roman"/>
                <w:color w:val="FF0000"/>
                <w:sz w:val="24"/>
                <w:szCs w:val="24"/>
                <w:lang w:val="es-CO"/>
              </w:rPr>
            </w:pPr>
            <w:r w:rsidRPr="00737B3A">
              <w:rPr>
                <w:rFonts w:eastAsia="Times New Roman"/>
                <w:color w:val="FF0000"/>
                <w:lang w:val="es-CO"/>
              </w:rPr>
              <w:t>El siguiente mapa integra los criterios y especificidades de los conocimientos expuestos en el presente componente formativo.</w:t>
            </w:r>
          </w:p>
        </w:tc>
      </w:tr>
      <w:tr w:rsidR="001E5F2A" w:rsidRPr="002D68BB" w14:paraId="6C041376" w14:textId="77777777">
        <w:tc>
          <w:tcPr>
            <w:tcW w:w="13648" w:type="dxa"/>
            <w:gridSpan w:val="2"/>
            <w:shd w:val="clear" w:color="auto" w:fill="auto"/>
          </w:tcPr>
          <w:p w14:paraId="6B95C29C" w14:textId="77777777" w:rsidR="001E5F2A" w:rsidRPr="002D68BB" w:rsidRDefault="001E5F2A">
            <w:pPr>
              <w:spacing w:line="240" w:lineRule="auto"/>
              <w:rPr>
                <w:color w:val="BFBFBF"/>
                <w:sz w:val="20"/>
                <w:szCs w:val="20"/>
              </w:rPr>
            </w:pPr>
          </w:p>
          <w:bookmarkStart w:id="31" w:name="_heading=h.1ksv4uv" w:colFirst="0" w:colLast="0"/>
          <w:bookmarkEnd w:id="31"/>
          <w:p w14:paraId="6B57C78A" w14:textId="77777777" w:rsidR="001E5F2A" w:rsidRPr="002D68BB" w:rsidRDefault="00B320BE">
            <w:pPr>
              <w:spacing w:line="240" w:lineRule="auto"/>
              <w:jc w:val="center"/>
              <w:rPr>
                <w:color w:val="FF0000"/>
                <w:sz w:val="20"/>
                <w:szCs w:val="20"/>
              </w:rPr>
            </w:pPr>
            <w:r w:rsidRPr="002D68BB">
              <w:rPr>
                <w:noProof/>
                <w:color w:val="FF0000"/>
                <w:sz w:val="20"/>
                <w:szCs w:val="20"/>
              </w:rPr>
              <w:object w:dxaOrig="12615" w:dyaOrig="8175" w14:anchorId="27DACE7A">
                <v:shape id="_x0000_i1032" type="#_x0000_t75" alt="" style="width:630.4pt;height:409pt;mso-width-percent:0;mso-height-percent:0;mso-width-percent:0;mso-height-percent:0" o:ole="">
                  <v:imagedata r:id="rId137" o:title=""/>
                </v:shape>
                <o:OLEObject Type="Embed" ProgID="Excel.Sheet.12" ShapeID="_x0000_i1032" DrawAspect="Content" ObjectID="_1733558674" r:id="rId138"/>
              </w:object>
            </w:r>
          </w:p>
          <w:p w14:paraId="218EF67D" w14:textId="77777777" w:rsidR="001E5F2A" w:rsidRPr="002D68BB" w:rsidRDefault="001E5F2A">
            <w:pPr>
              <w:spacing w:line="240" w:lineRule="auto"/>
              <w:jc w:val="center"/>
              <w:rPr>
                <w:color w:val="FF0000"/>
                <w:sz w:val="20"/>
                <w:szCs w:val="20"/>
              </w:rPr>
            </w:pPr>
          </w:p>
          <w:p w14:paraId="0492EEE8" w14:textId="77777777" w:rsidR="001E5F2A" w:rsidRPr="002D68BB" w:rsidRDefault="001E5F2A">
            <w:pPr>
              <w:spacing w:line="240" w:lineRule="auto"/>
              <w:jc w:val="center"/>
              <w:rPr>
                <w:color w:val="FF0000"/>
                <w:sz w:val="20"/>
                <w:szCs w:val="20"/>
              </w:rPr>
            </w:pPr>
          </w:p>
          <w:p w14:paraId="13E3F76D" w14:textId="77777777" w:rsidR="001E5F2A" w:rsidRPr="00737B3A" w:rsidRDefault="00747094">
            <w:pPr>
              <w:spacing w:before="240" w:after="240" w:line="240" w:lineRule="auto"/>
              <w:rPr>
                <w:b/>
                <w:sz w:val="20"/>
                <w:szCs w:val="20"/>
                <w:highlight w:val="yellow"/>
              </w:rPr>
            </w:pPr>
            <w:r w:rsidRPr="00737B3A">
              <w:rPr>
                <w:b/>
                <w:sz w:val="20"/>
                <w:szCs w:val="20"/>
                <w:highlight w:val="yellow"/>
              </w:rPr>
              <w:lastRenderedPageBreak/>
              <w:t>Centro___________________________________</w:t>
            </w:r>
          </w:p>
          <w:p w14:paraId="2B97CC78" w14:textId="77777777" w:rsidR="001E5F2A" w:rsidRPr="00737B3A" w:rsidRDefault="00747094">
            <w:pPr>
              <w:spacing w:before="240" w:after="240" w:line="240" w:lineRule="auto"/>
              <w:rPr>
                <w:sz w:val="20"/>
                <w:szCs w:val="20"/>
                <w:highlight w:val="yellow"/>
              </w:rPr>
            </w:pPr>
            <w:r w:rsidRPr="00737B3A">
              <w:rPr>
                <w:sz w:val="20"/>
                <w:szCs w:val="20"/>
                <w:highlight w:val="yellow"/>
              </w:rPr>
              <w:t>Gestión de productos alimenticios</w:t>
            </w:r>
          </w:p>
          <w:p w14:paraId="798BD016" w14:textId="77777777" w:rsidR="001E5F2A" w:rsidRPr="00737B3A" w:rsidRDefault="00747094">
            <w:pPr>
              <w:spacing w:before="240" w:after="240" w:line="240" w:lineRule="auto"/>
              <w:rPr>
                <w:sz w:val="20"/>
                <w:szCs w:val="20"/>
                <w:highlight w:val="yellow"/>
              </w:rPr>
            </w:pPr>
            <w:r w:rsidRPr="00737B3A">
              <w:rPr>
                <w:sz w:val="20"/>
                <w:szCs w:val="20"/>
                <w:highlight w:val="yellow"/>
              </w:rPr>
              <w:t>Gestión de la calidad</w:t>
            </w:r>
          </w:p>
          <w:p w14:paraId="03BADA8D" w14:textId="77777777" w:rsidR="001E5F2A" w:rsidRPr="00737B3A" w:rsidRDefault="00747094">
            <w:pPr>
              <w:spacing w:before="240" w:after="240" w:line="240" w:lineRule="auto"/>
              <w:rPr>
                <w:sz w:val="20"/>
                <w:szCs w:val="20"/>
                <w:highlight w:val="yellow"/>
              </w:rPr>
            </w:pPr>
            <w:r w:rsidRPr="00737B3A">
              <w:rPr>
                <w:sz w:val="20"/>
                <w:szCs w:val="20"/>
                <w:highlight w:val="yellow"/>
              </w:rPr>
              <w:t>Antes de producir</w:t>
            </w:r>
          </w:p>
          <w:p w14:paraId="325EFEC2" w14:textId="77777777" w:rsidR="001E5F2A" w:rsidRPr="00737B3A" w:rsidRDefault="00747094">
            <w:pPr>
              <w:spacing w:before="240" w:after="240" w:line="240" w:lineRule="auto"/>
              <w:rPr>
                <w:sz w:val="20"/>
                <w:szCs w:val="20"/>
                <w:highlight w:val="yellow"/>
              </w:rPr>
            </w:pPr>
            <w:r w:rsidRPr="00737B3A">
              <w:rPr>
                <w:sz w:val="20"/>
                <w:szCs w:val="20"/>
                <w:highlight w:val="yellow"/>
              </w:rPr>
              <w:t>En el proceso de producción obtención</w:t>
            </w:r>
          </w:p>
          <w:p w14:paraId="01602069" w14:textId="77777777" w:rsidR="001E5F2A" w:rsidRPr="00737B3A" w:rsidRDefault="00747094">
            <w:pPr>
              <w:spacing w:before="240" w:after="240" w:line="240" w:lineRule="auto"/>
              <w:rPr>
                <w:sz w:val="20"/>
                <w:szCs w:val="20"/>
                <w:highlight w:val="yellow"/>
              </w:rPr>
            </w:pPr>
            <w:r w:rsidRPr="00737B3A">
              <w:rPr>
                <w:sz w:val="20"/>
                <w:szCs w:val="20"/>
                <w:highlight w:val="yellow"/>
              </w:rPr>
              <w:t>Después de producir hasta vender</w:t>
            </w:r>
          </w:p>
          <w:p w14:paraId="5FC81E01" w14:textId="77777777" w:rsidR="001E5F2A" w:rsidRPr="00737B3A" w:rsidRDefault="00747094">
            <w:pPr>
              <w:spacing w:before="240" w:after="240" w:line="240" w:lineRule="auto"/>
              <w:rPr>
                <w:sz w:val="20"/>
                <w:szCs w:val="20"/>
                <w:highlight w:val="yellow"/>
              </w:rPr>
            </w:pPr>
            <w:r w:rsidRPr="00737B3A">
              <w:rPr>
                <w:sz w:val="20"/>
                <w:szCs w:val="20"/>
                <w:highlight w:val="yellow"/>
              </w:rPr>
              <w:t>Gestión de portafolio adecuado, ventas y comercialización</w:t>
            </w:r>
          </w:p>
          <w:p w14:paraId="1B33FF9B" w14:textId="77777777" w:rsidR="001E5F2A" w:rsidRPr="00737B3A" w:rsidRDefault="00747094">
            <w:pPr>
              <w:spacing w:before="240" w:after="240" w:line="240" w:lineRule="auto"/>
              <w:rPr>
                <w:sz w:val="20"/>
                <w:szCs w:val="20"/>
                <w:highlight w:val="yellow"/>
              </w:rPr>
            </w:pPr>
            <w:r w:rsidRPr="00737B3A">
              <w:rPr>
                <w:sz w:val="20"/>
                <w:szCs w:val="20"/>
                <w:highlight w:val="yellow"/>
              </w:rPr>
              <w:t>Empaques y etiquetado apropiado que describa el producto, cantidad y sus condiciones para mantener la inocuidad</w:t>
            </w:r>
          </w:p>
          <w:p w14:paraId="34E1AA30" w14:textId="77777777" w:rsidR="001E5F2A" w:rsidRPr="00737B3A" w:rsidRDefault="00747094">
            <w:pPr>
              <w:spacing w:before="240" w:after="240" w:line="240" w:lineRule="auto"/>
              <w:rPr>
                <w:sz w:val="20"/>
                <w:szCs w:val="20"/>
                <w:highlight w:val="yellow"/>
              </w:rPr>
            </w:pPr>
            <w:r w:rsidRPr="00737B3A">
              <w:rPr>
                <w:sz w:val="20"/>
                <w:szCs w:val="20"/>
                <w:highlight w:val="yellow"/>
              </w:rPr>
              <w:t>Categorías</w:t>
            </w:r>
          </w:p>
          <w:p w14:paraId="504AB4D9" w14:textId="77777777" w:rsidR="001E5F2A" w:rsidRPr="00737B3A" w:rsidRDefault="00747094">
            <w:pPr>
              <w:spacing w:before="240" w:after="240" w:line="240" w:lineRule="auto"/>
              <w:rPr>
                <w:sz w:val="20"/>
                <w:szCs w:val="20"/>
                <w:highlight w:val="yellow"/>
              </w:rPr>
            </w:pPr>
            <w:r w:rsidRPr="00737B3A">
              <w:rPr>
                <w:sz w:val="20"/>
                <w:szCs w:val="20"/>
                <w:highlight w:val="yellow"/>
              </w:rPr>
              <w:t>Extensión horizontal</w:t>
            </w:r>
          </w:p>
          <w:p w14:paraId="5D08D8A0" w14:textId="77777777" w:rsidR="001E5F2A" w:rsidRPr="00737B3A" w:rsidRDefault="00747094">
            <w:pPr>
              <w:spacing w:before="240" w:after="240" w:line="240" w:lineRule="auto"/>
              <w:rPr>
                <w:sz w:val="20"/>
                <w:szCs w:val="20"/>
                <w:highlight w:val="yellow"/>
              </w:rPr>
            </w:pPr>
            <w:r w:rsidRPr="00737B3A">
              <w:rPr>
                <w:sz w:val="20"/>
                <w:szCs w:val="20"/>
                <w:highlight w:val="yellow"/>
              </w:rPr>
              <w:t>Extensión</w:t>
            </w:r>
          </w:p>
          <w:p w14:paraId="376B4C44" w14:textId="77777777" w:rsidR="001E5F2A" w:rsidRPr="00737B3A" w:rsidRDefault="00747094">
            <w:pPr>
              <w:spacing w:before="240" w:after="240" w:line="240" w:lineRule="auto"/>
              <w:rPr>
                <w:sz w:val="20"/>
                <w:szCs w:val="20"/>
                <w:highlight w:val="yellow"/>
              </w:rPr>
            </w:pPr>
            <w:r w:rsidRPr="00737B3A">
              <w:rPr>
                <w:sz w:val="20"/>
                <w:szCs w:val="20"/>
                <w:highlight w:val="yellow"/>
              </w:rPr>
              <w:t>Consecuencia</w:t>
            </w:r>
          </w:p>
          <w:p w14:paraId="2A5993E3" w14:textId="77777777" w:rsidR="001E5F2A" w:rsidRPr="00737B3A" w:rsidRDefault="00747094">
            <w:pPr>
              <w:spacing w:before="240" w:after="240" w:line="240" w:lineRule="auto"/>
              <w:rPr>
                <w:sz w:val="20"/>
                <w:szCs w:val="20"/>
                <w:highlight w:val="yellow"/>
              </w:rPr>
            </w:pPr>
            <w:r w:rsidRPr="00737B3A">
              <w:rPr>
                <w:sz w:val="20"/>
                <w:szCs w:val="20"/>
                <w:highlight w:val="yellow"/>
              </w:rPr>
              <w:t>Plan y Metas por producto</w:t>
            </w:r>
          </w:p>
          <w:p w14:paraId="498B345F" w14:textId="77777777" w:rsidR="001E5F2A" w:rsidRPr="00737B3A" w:rsidRDefault="00747094">
            <w:pPr>
              <w:spacing w:before="240" w:after="240" w:line="240" w:lineRule="auto"/>
              <w:rPr>
                <w:sz w:val="20"/>
                <w:szCs w:val="20"/>
                <w:highlight w:val="yellow"/>
              </w:rPr>
            </w:pPr>
            <w:r w:rsidRPr="00737B3A">
              <w:rPr>
                <w:sz w:val="20"/>
                <w:szCs w:val="20"/>
                <w:highlight w:val="yellow"/>
              </w:rPr>
              <w:t xml:space="preserve"> </w:t>
            </w:r>
          </w:p>
          <w:p w14:paraId="7C64F03B" w14:textId="77777777" w:rsidR="001E5F2A" w:rsidRPr="00737B3A" w:rsidRDefault="00747094">
            <w:pPr>
              <w:spacing w:before="240" w:after="240" w:line="240" w:lineRule="auto"/>
              <w:rPr>
                <w:b/>
                <w:sz w:val="20"/>
                <w:szCs w:val="20"/>
                <w:highlight w:val="yellow"/>
              </w:rPr>
            </w:pPr>
            <w:r w:rsidRPr="00737B3A">
              <w:rPr>
                <w:b/>
                <w:sz w:val="20"/>
                <w:szCs w:val="20"/>
                <w:highlight w:val="yellow"/>
              </w:rPr>
              <w:t>Texto Lado izquierdo___________________________________</w:t>
            </w:r>
          </w:p>
          <w:p w14:paraId="476111D3" w14:textId="77777777" w:rsidR="001E5F2A" w:rsidRPr="00737B3A" w:rsidRDefault="00747094">
            <w:pPr>
              <w:spacing w:before="240" w:after="240" w:line="240" w:lineRule="auto"/>
              <w:rPr>
                <w:sz w:val="20"/>
                <w:szCs w:val="20"/>
                <w:highlight w:val="yellow"/>
              </w:rPr>
            </w:pPr>
            <w:r w:rsidRPr="00737B3A">
              <w:rPr>
                <w:sz w:val="20"/>
                <w:szCs w:val="20"/>
                <w:highlight w:val="yellow"/>
              </w:rPr>
              <w:t>Idóneas equipos e instalaciones para preparación</w:t>
            </w:r>
          </w:p>
          <w:p w14:paraId="71F5B85F" w14:textId="77777777" w:rsidR="001E5F2A" w:rsidRPr="00737B3A" w:rsidRDefault="00747094">
            <w:pPr>
              <w:spacing w:before="240" w:after="240" w:line="240" w:lineRule="auto"/>
              <w:rPr>
                <w:sz w:val="20"/>
                <w:szCs w:val="20"/>
                <w:highlight w:val="yellow"/>
              </w:rPr>
            </w:pPr>
            <w:r w:rsidRPr="00737B3A">
              <w:rPr>
                <w:sz w:val="20"/>
                <w:szCs w:val="20"/>
                <w:highlight w:val="yellow"/>
              </w:rPr>
              <w:t>Higiene en prácticas y personas</w:t>
            </w:r>
          </w:p>
          <w:p w14:paraId="7AAF03DA" w14:textId="77777777" w:rsidR="001E5F2A" w:rsidRPr="00737B3A" w:rsidRDefault="00747094">
            <w:pPr>
              <w:spacing w:before="240" w:after="240" w:line="240" w:lineRule="auto"/>
              <w:rPr>
                <w:sz w:val="20"/>
                <w:szCs w:val="20"/>
                <w:highlight w:val="yellow"/>
              </w:rPr>
            </w:pPr>
            <w:r w:rsidRPr="00737B3A">
              <w:rPr>
                <w:sz w:val="20"/>
                <w:szCs w:val="20"/>
                <w:highlight w:val="yellow"/>
              </w:rPr>
              <w:t>Aplicar Protocolo de saneamiento</w:t>
            </w:r>
          </w:p>
          <w:p w14:paraId="2733BF67" w14:textId="77777777" w:rsidR="001E5F2A" w:rsidRPr="00737B3A" w:rsidRDefault="00747094">
            <w:pPr>
              <w:spacing w:before="240" w:after="240" w:line="240" w:lineRule="auto"/>
              <w:rPr>
                <w:sz w:val="20"/>
                <w:szCs w:val="20"/>
                <w:highlight w:val="yellow"/>
              </w:rPr>
            </w:pPr>
            <w:r w:rsidRPr="00737B3A">
              <w:rPr>
                <w:sz w:val="20"/>
                <w:szCs w:val="20"/>
                <w:highlight w:val="yellow"/>
              </w:rPr>
              <w:lastRenderedPageBreak/>
              <w:t>Adecuadas prácticas de transporte distribución y comercialización</w:t>
            </w:r>
          </w:p>
          <w:p w14:paraId="074299FA" w14:textId="77777777" w:rsidR="001E5F2A" w:rsidRPr="00737B3A" w:rsidRDefault="00747094">
            <w:pPr>
              <w:spacing w:before="240" w:after="240" w:line="240" w:lineRule="auto"/>
              <w:rPr>
                <w:sz w:val="20"/>
                <w:szCs w:val="20"/>
                <w:highlight w:val="yellow"/>
              </w:rPr>
            </w:pPr>
            <w:r w:rsidRPr="00737B3A">
              <w:rPr>
                <w:sz w:val="20"/>
                <w:szCs w:val="20"/>
                <w:highlight w:val="yellow"/>
              </w:rPr>
              <w:t xml:space="preserve"> </w:t>
            </w:r>
          </w:p>
          <w:p w14:paraId="2119D135" w14:textId="77777777" w:rsidR="001E5F2A" w:rsidRPr="00737B3A" w:rsidRDefault="00747094">
            <w:pPr>
              <w:spacing w:before="240" w:after="240" w:line="240" w:lineRule="auto"/>
              <w:rPr>
                <w:b/>
                <w:sz w:val="20"/>
                <w:szCs w:val="20"/>
                <w:highlight w:val="yellow"/>
              </w:rPr>
            </w:pPr>
            <w:r w:rsidRPr="00737B3A">
              <w:rPr>
                <w:b/>
                <w:sz w:val="20"/>
                <w:szCs w:val="20"/>
                <w:highlight w:val="yellow"/>
              </w:rPr>
              <w:t>Texto Lado derecho___________________________________</w:t>
            </w:r>
          </w:p>
          <w:p w14:paraId="767B995F" w14:textId="77777777" w:rsidR="001E5F2A" w:rsidRPr="00737B3A" w:rsidRDefault="00747094">
            <w:pPr>
              <w:spacing w:before="240" w:after="240" w:line="240" w:lineRule="auto"/>
              <w:rPr>
                <w:sz w:val="20"/>
                <w:szCs w:val="20"/>
                <w:highlight w:val="yellow"/>
              </w:rPr>
            </w:pPr>
            <w:r w:rsidRPr="00737B3A">
              <w:rPr>
                <w:sz w:val="20"/>
                <w:szCs w:val="20"/>
                <w:highlight w:val="yellow"/>
              </w:rPr>
              <w:t>Capacitación y entrenamiento</w:t>
            </w:r>
          </w:p>
          <w:p w14:paraId="7EB7B769" w14:textId="77777777" w:rsidR="001E5F2A" w:rsidRPr="00737B3A" w:rsidRDefault="00747094">
            <w:pPr>
              <w:spacing w:before="240" w:after="240" w:line="240" w:lineRule="auto"/>
              <w:rPr>
                <w:sz w:val="20"/>
                <w:szCs w:val="20"/>
                <w:highlight w:val="yellow"/>
              </w:rPr>
            </w:pPr>
            <w:r w:rsidRPr="00737B3A">
              <w:rPr>
                <w:sz w:val="20"/>
                <w:szCs w:val="20"/>
                <w:highlight w:val="yellow"/>
              </w:rPr>
              <w:t>conocimiento y aplicación de normatividad</w:t>
            </w:r>
          </w:p>
          <w:p w14:paraId="6904388B" w14:textId="77777777" w:rsidR="001E5F2A" w:rsidRPr="00737B3A" w:rsidRDefault="00747094">
            <w:pPr>
              <w:spacing w:before="240" w:after="240" w:line="240" w:lineRule="auto"/>
              <w:rPr>
                <w:sz w:val="20"/>
                <w:szCs w:val="20"/>
                <w:highlight w:val="yellow"/>
              </w:rPr>
            </w:pPr>
            <w:r w:rsidRPr="00737B3A">
              <w:rPr>
                <w:sz w:val="20"/>
                <w:szCs w:val="20"/>
                <w:highlight w:val="yellow"/>
              </w:rPr>
              <w:t>Conocimiento y manejo de riesgos según tipo de alimento</w:t>
            </w:r>
          </w:p>
          <w:p w14:paraId="61FA2102" w14:textId="77777777" w:rsidR="001E5F2A" w:rsidRPr="00737B3A" w:rsidRDefault="00747094">
            <w:pPr>
              <w:spacing w:before="240" w:after="240" w:line="240" w:lineRule="auto"/>
              <w:rPr>
                <w:sz w:val="20"/>
                <w:szCs w:val="20"/>
                <w:highlight w:val="yellow"/>
              </w:rPr>
            </w:pPr>
            <w:r w:rsidRPr="00737B3A">
              <w:rPr>
                <w:sz w:val="20"/>
                <w:szCs w:val="20"/>
                <w:highlight w:val="yellow"/>
              </w:rPr>
              <w:t>Atender las recomendaciones de las entidades</w:t>
            </w:r>
          </w:p>
          <w:p w14:paraId="53D134E0" w14:textId="77777777" w:rsidR="001E5F2A" w:rsidRPr="002D68BB" w:rsidRDefault="00747094">
            <w:pPr>
              <w:spacing w:before="240" w:after="240" w:line="240" w:lineRule="auto"/>
              <w:rPr>
                <w:sz w:val="20"/>
                <w:szCs w:val="20"/>
              </w:rPr>
            </w:pPr>
            <w:r w:rsidRPr="00737B3A">
              <w:rPr>
                <w:sz w:val="20"/>
                <w:szCs w:val="20"/>
                <w:highlight w:val="yellow"/>
              </w:rPr>
              <w:t>Innovar</w:t>
            </w:r>
          </w:p>
          <w:p w14:paraId="1BE6457A" w14:textId="77777777" w:rsidR="001E5F2A" w:rsidRPr="002D68BB" w:rsidRDefault="001E5F2A">
            <w:pPr>
              <w:spacing w:line="240" w:lineRule="auto"/>
              <w:jc w:val="center"/>
              <w:rPr>
                <w:color w:val="FF0000"/>
                <w:sz w:val="20"/>
                <w:szCs w:val="20"/>
              </w:rPr>
            </w:pPr>
          </w:p>
        </w:tc>
      </w:tr>
    </w:tbl>
    <w:p w14:paraId="736B9445" w14:textId="77777777" w:rsidR="001E5F2A" w:rsidRPr="002D68BB" w:rsidRDefault="001E5F2A">
      <w:pPr>
        <w:rPr>
          <w:sz w:val="20"/>
          <w:szCs w:val="20"/>
        </w:rPr>
      </w:pPr>
    </w:p>
    <w:p w14:paraId="01240565" w14:textId="77777777" w:rsidR="001E5F2A" w:rsidRPr="002D68BB" w:rsidRDefault="001E5F2A">
      <w:pPr>
        <w:rPr>
          <w:sz w:val="20"/>
          <w:szCs w:val="20"/>
        </w:rPr>
      </w:pPr>
    </w:p>
    <w:p w14:paraId="5DEF9D93" w14:textId="77777777" w:rsidR="001E5F2A" w:rsidRPr="002D68BB" w:rsidRDefault="001E5F2A">
      <w:pPr>
        <w:rPr>
          <w:sz w:val="20"/>
          <w:szCs w:val="20"/>
        </w:rPr>
      </w:pPr>
    </w:p>
    <w:p w14:paraId="4C7CFED9" w14:textId="77777777" w:rsidR="001E5F2A" w:rsidRPr="002D68BB" w:rsidRDefault="00747094">
      <w:pPr>
        <w:spacing w:after="120" w:line="240" w:lineRule="auto"/>
        <w:rPr>
          <w:color w:val="7F7F7F"/>
          <w:sz w:val="20"/>
          <w:szCs w:val="20"/>
        </w:rPr>
      </w:pPr>
      <w:r w:rsidRPr="002D68BB">
        <w:rPr>
          <w:b/>
          <w:sz w:val="20"/>
          <w:szCs w:val="20"/>
        </w:rPr>
        <w:t>ACTIVIDAD INTERACTIVA</w:t>
      </w:r>
    </w:p>
    <w:p w14:paraId="7249A618" w14:textId="77777777" w:rsidR="001E5F2A" w:rsidRPr="002D68BB" w:rsidRDefault="001E5F2A">
      <w:pPr>
        <w:rPr>
          <w:sz w:val="20"/>
          <w:szCs w:val="20"/>
        </w:rPr>
      </w:pPr>
    </w:p>
    <w:tbl>
      <w:tblPr>
        <w:tblStyle w:val="affffffffff6"/>
        <w:tblW w:w="136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
        <w:gridCol w:w="7028"/>
        <w:gridCol w:w="5595"/>
      </w:tblGrid>
      <w:tr w:rsidR="001E5F2A" w:rsidRPr="002D68BB" w14:paraId="22B4A6AF" w14:textId="77777777">
        <w:trPr>
          <w:trHeight w:val="460"/>
        </w:trPr>
        <w:tc>
          <w:tcPr>
            <w:tcW w:w="1008" w:type="dxa"/>
            <w:shd w:val="clear" w:color="auto" w:fill="C9DAF8"/>
            <w:tcMar>
              <w:top w:w="100" w:type="dxa"/>
              <w:left w:w="100" w:type="dxa"/>
              <w:bottom w:w="100" w:type="dxa"/>
              <w:right w:w="100" w:type="dxa"/>
            </w:tcMar>
          </w:tcPr>
          <w:p w14:paraId="0E75C9B4" w14:textId="77777777" w:rsidR="001E5F2A" w:rsidRPr="002D68BB" w:rsidRDefault="00747094">
            <w:pPr>
              <w:widowControl w:val="0"/>
              <w:spacing w:line="240" w:lineRule="auto"/>
              <w:jc w:val="center"/>
              <w:rPr>
                <w:b/>
                <w:sz w:val="20"/>
                <w:szCs w:val="20"/>
              </w:rPr>
            </w:pPr>
            <w:r w:rsidRPr="002D68BB">
              <w:rPr>
                <w:b/>
                <w:sz w:val="20"/>
                <w:szCs w:val="20"/>
              </w:rPr>
              <w:t>Tipo de recurso</w:t>
            </w:r>
          </w:p>
        </w:tc>
        <w:tc>
          <w:tcPr>
            <w:tcW w:w="12623" w:type="dxa"/>
            <w:gridSpan w:val="2"/>
            <w:shd w:val="clear" w:color="auto" w:fill="C9DAF8"/>
            <w:tcMar>
              <w:top w:w="100" w:type="dxa"/>
              <w:left w:w="100" w:type="dxa"/>
              <w:bottom w:w="100" w:type="dxa"/>
              <w:right w:w="100" w:type="dxa"/>
            </w:tcMar>
          </w:tcPr>
          <w:p w14:paraId="57C7AFEB" w14:textId="77777777" w:rsidR="001E5F2A" w:rsidRPr="002D68BB" w:rsidRDefault="00747094">
            <w:pPr>
              <w:keepNext/>
              <w:keepLines/>
              <w:widowControl w:val="0"/>
              <w:pBdr>
                <w:top w:val="nil"/>
                <w:left w:val="nil"/>
                <w:bottom w:val="nil"/>
                <w:right w:val="nil"/>
                <w:between w:val="nil"/>
              </w:pBdr>
              <w:spacing w:after="60" w:line="240" w:lineRule="auto"/>
              <w:jc w:val="center"/>
              <w:rPr>
                <w:color w:val="000000"/>
                <w:sz w:val="20"/>
                <w:szCs w:val="20"/>
              </w:rPr>
            </w:pPr>
            <w:bookmarkStart w:id="32" w:name="_heading=h.1t3h5sf" w:colFirst="0" w:colLast="0"/>
            <w:bookmarkEnd w:id="32"/>
            <w:r w:rsidRPr="002D68BB">
              <w:rPr>
                <w:color w:val="000000"/>
                <w:sz w:val="20"/>
                <w:szCs w:val="20"/>
              </w:rPr>
              <w:t>Actividad didáctica. Opción múltiple</w:t>
            </w:r>
          </w:p>
        </w:tc>
      </w:tr>
      <w:tr w:rsidR="001E5F2A" w:rsidRPr="002D68BB" w14:paraId="3DF9EEBB" w14:textId="77777777">
        <w:trPr>
          <w:trHeight w:val="420"/>
        </w:trPr>
        <w:tc>
          <w:tcPr>
            <w:tcW w:w="8036" w:type="dxa"/>
            <w:gridSpan w:val="2"/>
            <w:shd w:val="clear" w:color="auto" w:fill="auto"/>
            <w:tcMar>
              <w:top w:w="100" w:type="dxa"/>
              <w:left w:w="100" w:type="dxa"/>
              <w:bottom w:w="100" w:type="dxa"/>
              <w:right w:w="100" w:type="dxa"/>
            </w:tcMar>
          </w:tcPr>
          <w:p w14:paraId="076B5906" w14:textId="77777777" w:rsidR="001E5F2A" w:rsidRPr="002D68BB" w:rsidRDefault="001E5F2A">
            <w:pPr>
              <w:widowControl w:val="0"/>
              <w:spacing w:line="240" w:lineRule="auto"/>
              <w:rPr>
                <w:b/>
                <w:sz w:val="20"/>
                <w:szCs w:val="20"/>
              </w:rPr>
            </w:pPr>
          </w:p>
          <w:p w14:paraId="3C42FFAA" w14:textId="3D1EA259" w:rsidR="001E5F2A" w:rsidRPr="002D68BB" w:rsidRDefault="00A27A7A">
            <w:pPr>
              <w:widowControl w:val="0"/>
              <w:spacing w:line="240" w:lineRule="auto"/>
              <w:rPr>
                <w:color w:val="999999"/>
                <w:sz w:val="20"/>
                <w:szCs w:val="20"/>
              </w:rPr>
            </w:pPr>
            <w:r w:rsidRPr="00A27A7A">
              <w:rPr>
                <w:color w:val="FF0000"/>
              </w:rPr>
              <w:t>Apreciado aprendiz, a continuación encontrará una serie de preguntas que deberá resolver, con el objetivo de evaluar la aprehensión de los conocimientos expuestos en este componente formativo.</w:t>
            </w:r>
          </w:p>
        </w:tc>
        <w:tc>
          <w:tcPr>
            <w:tcW w:w="5595" w:type="dxa"/>
            <w:shd w:val="clear" w:color="auto" w:fill="auto"/>
            <w:tcMar>
              <w:top w:w="100" w:type="dxa"/>
              <w:left w:w="100" w:type="dxa"/>
              <w:bottom w:w="100" w:type="dxa"/>
              <w:right w:w="100" w:type="dxa"/>
            </w:tcMar>
          </w:tcPr>
          <w:p w14:paraId="7156F758" w14:textId="77777777" w:rsidR="001E5F2A" w:rsidRPr="002D68BB" w:rsidRDefault="001E5F2A">
            <w:pPr>
              <w:widowControl w:val="0"/>
              <w:spacing w:line="240" w:lineRule="auto"/>
              <w:rPr>
                <w:color w:val="999999"/>
                <w:sz w:val="20"/>
                <w:szCs w:val="20"/>
              </w:rPr>
            </w:pPr>
          </w:p>
          <w:p w14:paraId="305BDBF6" w14:textId="77777777" w:rsidR="001E5F2A" w:rsidRPr="002D68BB" w:rsidRDefault="00747094">
            <w:pPr>
              <w:widowControl w:val="0"/>
              <w:spacing w:line="240" w:lineRule="auto"/>
              <w:rPr>
                <w:b/>
                <w:sz w:val="20"/>
                <w:szCs w:val="20"/>
              </w:rPr>
            </w:pPr>
            <w:r w:rsidRPr="002D68BB">
              <w:rPr>
                <w:b/>
                <w:sz w:val="20"/>
                <w:szCs w:val="20"/>
              </w:rPr>
              <w:t>Productos alimenticios</w:t>
            </w:r>
          </w:p>
          <w:p w14:paraId="4F1242E9" w14:textId="77777777" w:rsidR="001E5F2A" w:rsidRPr="002D68BB" w:rsidRDefault="00747094">
            <w:pPr>
              <w:widowControl w:val="0"/>
              <w:spacing w:line="240" w:lineRule="auto"/>
              <w:rPr>
                <w:sz w:val="20"/>
                <w:szCs w:val="20"/>
              </w:rPr>
            </w:pPr>
            <w:r w:rsidRPr="002D68BB">
              <w:rPr>
                <w:sz w:val="20"/>
                <w:szCs w:val="20"/>
              </w:rPr>
              <w:lastRenderedPageBreak/>
              <w:fldChar w:fldCharType="begin"/>
            </w:r>
            <w:r w:rsidRPr="002D68BB">
              <w:rPr>
                <w:sz w:val="20"/>
                <w:szCs w:val="20"/>
              </w:rPr>
              <w:instrText xml:space="preserve"> INCLUDEPICTURE  "https://media.istockphoto.com/photos/young-caucasian-serious-supervisor-evaluating-quality-of-food-in-food-picture-id1176094666?k=20&amp;m=1176094666&amp;s=612x612&amp;w=0&amp;h=eLBp4x2ntZnHvMV4fNIiwWyX2_JruRk8gkTTF1Zt5hc="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"https://media.istockphoto.com/photos/young-caucasian-serious-supervisor-evaluating-quality-of-food-in-food-picture-id1176094666?k=20&amp;m=1176094666&amp;s=612x612&amp;w=0&amp;h=eLBp4x2ntZnHvMV4fNIiwWyX2_JruRk8gkTTF1Zt5hc="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"https://media.istockphoto.com/photos/young-caucasian-serious-supervisor-evaluating-quality-of-food-in-food-picture-id1176094666?k=20&amp;m=1176094666&amp;s=612x612&amp;w=0&amp;h=eLBp4x2ntZnHvMV4fNIiwWyX2_JruRk8gkTTF1Zt5hc="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"https://media.istockphoto.com/photos/young-caucasian-serious-supervisor-evaluating-quality-of-food-in-food-picture-id1176094666?k=20&amp;m=1176094666&amp;s=612x612&amp;w=0&amp;h=eLBp4x2ntZnHvMV4fNIiwWyX2_JruRk8gkTTF1Zt5hc="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"https://media.istockphoto.com/photos/young-caucasian-serious-supervisor-evaluating-quality-of-food-in-food-picture-id1176094666?k=20&amp;m=1176094666&amp;s=612x612&amp;w=0&amp;h=eLBp4x2ntZnHvMV4fNIiwWyX2_JruRk8gkTTF1Zt5hc=" \* MERGEFORMATINET </w:instrText>
            </w:r>
            <w:r w:rsidR="00D53537">
              <w:rPr>
                <w:sz w:val="20"/>
                <w:szCs w:val="20"/>
              </w:rPr>
              <w:fldChar w:fldCharType="separate"/>
            </w:r>
            <w:r w:rsidR="00B320BE">
              <w:rPr>
                <w:noProof/>
                <w:sz w:val="20"/>
                <w:szCs w:val="20"/>
              </w:rPr>
              <w:pict w14:anchorId="72650BE0">
                <v:shape id="_x0000_i1031" type="#_x0000_t75" alt="joven supervisor serio del cáucaso que evalúa la calidad de los alimentos en la planta de alimentos mientras se sostiene la tableta. el hombre está vestido con uniforme blanco y tiene red para el cabello. - higiene de alimentos fotografías e imágenes de stock" style="width:180pt;height:120.25pt;mso-width-percent:0;mso-height-percent:0;mso-width-percent:0;mso-height-percent:0">
                  <v:imagedata r:id="rId139" r:href="rId140"/>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0A9DB69F" w14:textId="77777777" w:rsidR="001E5F2A" w:rsidRPr="002D68BB" w:rsidRDefault="00747094">
            <w:pPr>
              <w:widowControl w:val="0"/>
              <w:spacing w:line="240" w:lineRule="auto"/>
              <w:rPr>
                <w:sz w:val="20"/>
                <w:szCs w:val="20"/>
              </w:rPr>
            </w:pPr>
            <w:r w:rsidRPr="00A27A7A">
              <w:rPr>
                <w:sz w:val="20"/>
                <w:szCs w:val="20"/>
                <w:highlight w:val="yellow"/>
              </w:rPr>
              <w:t>Imagen de personas manipulando productos o comercializando, aplican las dos.</w:t>
            </w:r>
          </w:p>
          <w:p w14:paraId="5F739A4C" w14:textId="77777777" w:rsidR="001E5F2A" w:rsidRPr="002D68BB" w:rsidRDefault="00D53537">
            <w:pPr>
              <w:widowControl w:val="0"/>
              <w:spacing w:line="240" w:lineRule="auto"/>
              <w:rPr>
                <w:sz w:val="20"/>
                <w:szCs w:val="20"/>
              </w:rPr>
            </w:pPr>
            <w:hyperlink r:id="rId141">
              <w:r w:rsidR="00747094" w:rsidRPr="002D68BB">
                <w:rPr>
                  <w:color w:val="0000FF"/>
                  <w:sz w:val="20"/>
                  <w:szCs w:val="20"/>
                  <w:u w:val="single"/>
                </w:rPr>
                <w:t>https://media.istockphoto.com/photos/young-caucasian-serious-supervisor-evaluating-quality-of-food-in-food-picture-id1176094666?k=20&amp;m=1176094666&amp;s=612x612&amp;w=0&amp;h=eLBp4x2ntZnHvMV4fNIiwWyX2_JruRk8gkTTF1Zt5hc</w:t>
              </w:r>
            </w:hyperlink>
            <w:r w:rsidR="00747094" w:rsidRPr="002D68BB">
              <w:rPr>
                <w:sz w:val="20"/>
                <w:szCs w:val="20"/>
              </w:rPr>
              <w:t xml:space="preserve">= </w:t>
            </w:r>
          </w:p>
          <w:p w14:paraId="70F339B6" w14:textId="77777777" w:rsidR="001E5F2A" w:rsidRPr="002D68BB" w:rsidRDefault="00747094">
            <w:pPr>
              <w:widowControl w:val="0"/>
              <w:spacing w:line="240" w:lineRule="auto"/>
              <w:rPr>
                <w:sz w:val="20"/>
                <w:szCs w:val="20"/>
              </w:rPr>
            </w:pP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632202_CF1_i045</w:t>
            </w:r>
            <w:proofErr w:type="spellEnd"/>
          </w:p>
        </w:tc>
      </w:tr>
      <w:tr w:rsidR="001E5F2A" w:rsidRPr="002D68BB" w14:paraId="11394B7D" w14:textId="77777777">
        <w:trPr>
          <w:trHeight w:val="420"/>
        </w:trPr>
        <w:tc>
          <w:tcPr>
            <w:tcW w:w="8036" w:type="dxa"/>
            <w:gridSpan w:val="2"/>
            <w:shd w:val="clear" w:color="auto" w:fill="DEEAF6"/>
            <w:tcMar>
              <w:top w:w="100" w:type="dxa"/>
              <w:left w:w="100" w:type="dxa"/>
              <w:bottom w:w="100" w:type="dxa"/>
              <w:right w:w="100" w:type="dxa"/>
            </w:tcMar>
          </w:tcPr>
          <w:p w14:paraId="38486043" w14:textId="77777777" w:rsidR="001E5F2A" w:rsidRPr="002D68BB" w:rsidRDefault="00747094">
            <w:pPr>
              <w:widowControl w:val="0"/>
              <w:spacing w:line="240" w:lineRule="auto"/>
              <w:rPr>
                <w:sz w:val="20"/>
                <w:szCs w:val="20"/>
              </w:rPr>
            </w:pPr>
            <w:r w:rsidRPr="002D68BB">
              <w:rPr>
                <w:sz w:val="20"/>
                <w:szCs w:val="20"/>
              </w:rPr>
              <w:lastRenderedPageBreak/>
              <w:t>¿Cuál de los siguientes aspectos no es parte de las características organolépticas de los alimentos?</w:t>
            </w:r>
          </w:p>
          <w:p w14:paraId="4BA1CC7F" w14:textId="77777777" w:rsidR="001E5F2A" w:rsidRPr="002D68BB" w:rsidRDefault="001E5F2A">
            <w:pPr>
              <w:widowControl w:val="0"/>
              <w:spacing w:line="240" w:lineRule="auto"/>
              <w:rPr>
                <w:b/>
                <w:color w:val="999999"/>
                <w:sz w:val="20"/>
                <w:szCs w:val="20"/>
              </w:rPr>
            </w:pPr>
          </w:p>
          <w:p w14:paraId="192EFC08" w14:textId="77777777" w:rsidR="001E5F2A" w:rsidRPr="002D68BB" w:rsidRDefault="001E5F2A">
            <w:pPr>
              <w:widowControl w:val="0"/>
              <w:spacing w:line="240" w:lineRule="auto"/>
              <w:rPr>
                <w:sz w:val="20"/>
                <w:szCs w:val="20"/>
              </w:rPr>
            </w:pPr>
          </w:p>
          <w:p w14:paraId="3A8774DB" w14:textId="77777777" w:rsidR="001E5F2A" w:rsidRPr="002D68BB" w:rsidRDefault="001E5F2A">
            <w:pPr>
              <w:widowControl w:val="0"/>
              <w:spacing w:line="240" w:lineRule="auto"/>
              <w:rPr>
                <w:sz w:val="20"/>
                <w:szCs w:val="20"/>
              </w:rPr>
            </w:pPr>
          </w:p>
          <w:p w14:paraId="799AC701" w14:textId="77777777" w:rsidR="001E5F2A" w:rsidRPr="002D68BB" w:rsidRDefault="00747094">
            <w:pPr>
              <w:widowControl w:val="0"/>
              <w:spacing w:line="240" w:lineRule="auto"/>
              <w:rPr>
                <w:b/>
                <w:sz w:val="20"/>
                <w:szCs w:val="20"/>
              </w:rPr>
            </w:pPr>
            <w:r w:rsidRPr="002D68BB">
              <w:rPr>
                <w:b/>
                <w:sz w:val="20"/>
                <w:szCs w:val="20"/>
              </w:rPr>
              <w:t xml:space="preserve">Retroalimentación respuesta correcta: </w:t>
            </w:r>
          </w:p>
          <w:p w14:paraId="41D15C36" w14:textId="77777777" w:rsidR="001E5F2A" w:rsidRPr="002D68BB" w:rsidRDefault="00747094">
            <w:pPr>
              <w:widowControl w:val="0"/>
              <w:spacing w:line="240" w:lineRule="auto"/>
              <w:rPr>
                <w:sz w:val="20"/>
                <w:szCs w:val="20"/>
              </w:rPr>
            </w:pPr>
            <w:r w:rsidRPr="002D68BB">
              <w:rPr>
                <w:sz w:val="20"/>
                <w:szCs w:val="20"/>
              </w:rPr>
              <w:t xml:space="preserve">Muy bien.  Las secreciones no hacen parte de las características organolépticas de los alimentos ya que esas propiedades se identifican a través de los sentidos. </w:t>
            </w:r>
          </w:p>
          <w:p w14:paraId="17CB5E5C" w14:textId="77777777" w:rsidR="001E5F2A" w:rsidRPr="002D68BB" w:rsidRDefault="001E5F2A">
            <w:pPr>
              <w:widowControl w:val="0"/>
              <w:spacing w:line="240" w:lineRule="auto"/>
              <w:rPr>
                <w:sz w:val="20"/>
                <w:szCs w:val="20"/>
              </w:rPr>
            </w:pPr>
          </w:p>
          <w:p w14:paraId="6FEFA19F" w14:textId="77777777" w:rsidR="001E5F2A" w:rsidRPr="002D68BB" w:rsidRDefault="00747094">
            <w:pPr>
              <w:widowControl w:val="0"/>
              <w:spacing w:line="240" w:lineRule="auto"/>
              <w:rPr>
                <w:b/>
                <w:sz w:val="20"/>
                <w:szCs w:val="20"/>
              </w:rPr>
            </w:pPr>
            <w:r w:rsidRPr="002D68BB">
              <w:rPr>
                <w:b/>
                <w:sz w:val="20"/>
                <w:szCs w:val="20"/>
              </w:rPr>
              <w:t>Retroalimentación respuesta incorrecta:</w:t>
            </w:r>
          </w:p>
          <w:p w14:paraId="5718456D" w14:textId="77777777" w:rsidR="001E5F2A" w:rsidRPr="002D68BB" w:rsidRDefault="00747094">
            <w:pPr>
              <w:widowControl w:val="0"/>
              <w:spacing w:line="240" w:lineRule="auto"/>
              <w:rPr>
                <w:b/>
                <w:color w:val="999999"/>
                <w:sz w:val="20"/>
                <w:szCs w:val="20"/>
              </w:rPr>
            </w:pPr>
            <w:r w:rsidRPr="002D68BB">
              <w:rPr>
                <w:sz w:val="20"/>
                <w:szCs w:val="20"/>
              </w:rPr>
              <w:t>Los parámetros de las características organolépticas de los alimentos son propiedades que se distinguen por los sentidos, tales como: el color del alimento, el aroma, la textura y el sabor.</w:t>
            </w:r>
          </w:p>
        </w:tc>
        <w:tc>
          <w:tcPr>
            <w:tcW w:w="5595" w:type="dxa"/>
            <w:shd w:val="clear" w:color="auto" w:fill="DEEAF6"/>
            <w:tcMar>
              <w:top w:w="100" w:type="dxa"/>
              <w:left w:w="100" w:type="dxa"/>
              <w:bottom w:w="100" w:type="dxa"/>
              <w:right w:w="100" w:type="dxa"/>
            </w:tcMar>
          </w:tcPr>
          <w:p w14:paraId="592C3964" w14:textId="77777777" w:rsidR="001E5F2A" w:rsidRPr="00A27A7A" w:rsidRDefault="00747094">
            <w:pPr>
              <w:widowControl w:val="0"/>
              <w:spacing w:line="240" w:lineRule="auto"/>
              <w:rPr>
                <w:sz w:val="20"/>
                <w:szCs w:val="20"/>
                <w:highlight w:val="yellow"/>
              </w:rPr>
            </w:pPr>
            <w:r w:rsidRPr="00A27A7A">
              <w:rPr>
                <w:b/>
                <w:sz w:val="20"/>
                <w:szCs w:val="20"/>
                <w:highlight w:val="yellow"/>
              </w:rPr>
              <w:t>Características</w:t>
            </w:r>
            <w:r w:rsidRPr="002D68BB">
              <w:rPr>
                <w:b/>
                <w:sz w:val="20"/>
                <w:szCs w:val="20"/>
              </w:rPr>
              <w:t xml:space="preserve"> </w:t>
            </w:r>
            <w:r w:rsidRPr="00A27A7A">
              <w:rPr>
                <w:b/>
                <w:sz w:val="20"/>
                <w:szCs w:val="20"/>
                <w:highlight w:val="yellow"/>
              </w:rPr>
              <w:t>organolépticas</w:t>
            </w:r>
            <w:r w:rsidRPr="00A27A7A">
              <w:rPr>
                <w:sz w:val="20"/>
                <w:szCs w:val="20"/>
                <w:highlight w:val="yellow"/>
              </w:rPr>
              <w:fldChar w:fldCharType="begin"/>
            </w:r>
            <w:r w:rsidRPr="00A27A7A">
              <w:rPr>
                <w:sz w:val="20"/>
                <w:szCs w:val="20"/>
                <w:highlight w:val="yellow"/>
              </w:rPr>
              <w:instrText xml:space="preserve"> INCLUDEPICTURE  "https://media.istockphoto.com/photos/vegetables-harvest-freshly-picked-from-garden-healthy-lifestyle-vegan-picture-id1333061848?k=20&amp;m=1333061848&amp;s=612x612&amp;w=0&amp;h=-rwGn29vrn7NyoFdxtURcld7mcAen1IpQgGAqlN0i94=" \* MERGEFORMATINET </w:instrText>
            </w:r>
            <w:r w:rsidRPr="00A27A7A">
              <w:rPr>
                <w:sz w:val="20"/>
                <w:szCs w:val="20"/>
                <w:highlight w:val="yellow"/>
              </w:rPr>
              <w:fldChar w:fldCharType="separate"/>
            </w:r>
            <w:r w:rsidR="003B75DE">
              <w:rPr>
                <w:sz w:val="20"/>
                <w:szCs w:val="20"/>
                <w:highlight w:val="yellow"/>
              </w:rPr>
              <w:fldChar w:fldCharType="begin"/>
            </w:r>
            <w:r w:rsidR="003B75DE">
              <w:rPr>
                <w:sz w:val="20"/>
                <w:szCs w:val="20"/>
                <w:highlight w:val="yellow"/>
              </w:rPr>
              <w:instrText xml:space="preserve"> INCLUDEPICTURE  "https://media.istockphoto.com/photos/vegetables-harvest-freshly-picked-from-garden-healthy-lifestyle-vegan-picture-id1333061848?k=20&amp;m=1333061848&amp;s=612x612&amp;w=0&amp;h=-rwGn29vrn7NyoFdxtURcld7mcAen1IpQgGAqlN0i94=" \* MERGEFORMATINET </w:instrText>
            </w:r>
            <w:r w:rsidR="003B75DE">
              <w:rPr>
                <w:sz w:val="20"/>
                <w:szCs w:val="20"/>
                <w:highlight w:val="yellow"/>
              </w:rPr>
              <w:fldChar w:fldCharType="separate"/>
            </w:r>
            <w:r w:rsidR="002B6F9E">
              <w:rPr>
                <w:sz w:val="20"/>
                <w:szCs w:val="20"/>
                <w:highlight w:val="yellow"/>
              </w:rPr>
              <w:fldChar w:fldCharType="begin"/>
            </w:r>
            <w:r w:rsidR="002B6F9E">
              <w:rPr>
                <w:sz w:val="20"/>
                <w:szCs w:val="20"/>
                <w:highlight w:val="yellow"/>
              </w:rPr>
              <w:instrText xml:space="preserve"> INCLUDEPICTURE  "https://media.istockphoto.com/photos/vegetables-harvest-freshly-picked-from-garden-healthy-lifestyle-vegan-picture-id1333061848?k=20&amp;m=1333061848&amp;s=612x612&amp;w=0&amp;h=-rwGn29vrn7NyoFdxtURcld7mcAen1IpQgGAqlN0i94=" \* MERGEFORMATINET </w:instrText>
            </w:r>
            <w:r w:rsidR="002B6F9E">
              <w:rPr>
                <w:sz w:val="20"/>
                <w:szCs w:val="20"/>
                <w:highlight w:val="yellow"/>
              </w:rPr>
              <w:fldChar w:fldCharType="separate"/>
            </w:r>
            <w:r w:rsidR="00974B57">
              <w:rPr>
                <w:sz w:val="20"/>
                <w:szCs w:val="20"/>
                <w:highlight w:val="yellow"/>
              </w:rPr>
              <w:fldChar w:fldCharType="begin"/>
            </w:r>
            <w:r w:rsidR="00974B57">
              <w:rPr>
                <w:sz w:val="20"/>
                <w:szCs w:val="20"/>
                <w:highlight w:val="yellow"/>
              </w:rPr>
              <w:instrText xml:space="preserve"> INCLUDEPICTURE  "https://media.istockphoto.com/photos/vegetables-harvest-freshly-picked-from-garden-healthy-lifestyle-vegan-picture-id1333061848?k=20&amp;m=1333061848&amp;s=612x612&amp;w=0&amp;h=-rwGn29vrn7NyoFdxtURcld7mcAen1IpQgGAqlN0i94=" \* MERGEFORMATINET </w:instrText>
            </w:r>
            <w:r w:rsidR="00974B57">
              <w:rPr>
                <w:sz w:val="20"/>
                <w:szCs w:val="20"/>
                <w:highlight w:val="yellow"/>
              </w:rPr>
              <w:fldChar w:fldCharType="separate"/>
            </w:r>
            <w:r w:rsidR="00D53537">
              <w:rPr>
                <w:sz w:val="20"/>
                <w:szCs w:val="20"/>
                <w:highlight w:val="yellow"/>
              </w:rPr>
              <w:fldChar w:fldCharType="begin"/>
            </w:r>
            <w:r w:rsidR="00D53537">
              <w:rPr>
                <w:sz w:val="20"/>
                <w:szCs w:val="20"/>
                <w:highlight w:val="yellow"/>
              </w:rPr>
              <w:instrText xml:space="preserve"> INCLUDEPICTURE  "https://media.istockphoto.com/photos/vegetables-harvest-freshly-picked-from-garden-healthy-lifestyle-vegan-picture-id1333061848?k=20&amp;m=1333061848&amp;s=612x612&amp;w=0&amp;h=-rwGn29vrn7NyoFdxtURcld7mcAen1IpQgGAqlN0i94=" \* MERGEFORMATINET </w:instrText>
            </w:r>
            <w:r w:rsidR="00D53537">
              <w:rPr>
                <w:sz w:val="20"/>
                <w:szCs w:val="20"/>
                <w:highlight w:val="yellow"/>
              </w:rPr>
              <w:fldChar w:fldCharType="separate"/>
            </w:r>
            <w:r w:rsidR="00B320BE">
              <w:rPr>
                <w:noProof/>
                <w:sz w:val="20"/>
                <w:szCs w:val="20"/>
                <w:highlight w:val="yellow"/>
              </w:rPr>
              <w:pict w14:anchorId="2CF06808">
                <v:shape id="_x0000_i1030" type="#_x0000_t75" alt="las verduras cosechan recién recogidas del jardín estilo de vida saludable alimentos veganos remolacha orgánica y zanahoria manojo ecológico cultivado en casa mujer jardinería sostenibilidad concepto de agricultura - alimentos fotografías e imágenes de stock" style="width:173.1pt;height:114.9pt;mso-width-percent:0;mso-height-percent:0;mso-width-percent:0;mso-height-percent:0">
                  <v:imagedata r:id="rId142" r:href="rId143"/>
                </v:shape>
              </w:pict>
            </w:r>
            <w:r w:rsidR="00D53537">
              <w:rPr>
                <w:sz w:val="20"/>
                <w:szCs w:val="20"/>
                <w:highlight w:val="yellow"/>
              </w:rPr>
              <w:fldChar w:fldCharType="end"/>
            </w:r>
            <w:r w:rsidR="00974B57">
              <w:rPr>
                <w:sz w:val="20"/>
                <w:szCs w:val="20"/>
                <w:highlight w:val="yellow"/>
              </w:rPr>
              <w:fldChar w:fldCharType="end"/>
            </w:r>
            <w:r w:rsidR="002B6F9E">
              <w:rPr>
                <w:sz w:val="20"/>
                <w:szCs w:val="20"/>
                <w:highlight w:val="yellow"/>
              </w:rPr>
              <w:fldChar w:fldCharType="end"/>
            </w:r>
            <w:r w:rsidR="003B75DE">
              <w:rPr>
                <w:sz w:val="20"/>
                <w:szCs w:val="20"/>
                <w:highlight w:val="yellow"/>
              </w:rPr>
              <w:fldChar w:fldCharType="end"/>
            </w:r>
            <w:r w:rsidRPr="00A27A7A">
              <w:rPr>
                <w:sz w:val="20"/>
                <w:szCs w:val="20"/>
                <w:highlight w:val="yellow"/>
              </w:rPr>
              <w:fldChar w:fldCharType="end"/>
            </w:r>
          </w:p>
          <w:p w14:paraId="10A2A685" w14:textId="77777777" w:rsidR="001E5F2A" w:rsidRPr="002D68BB" w:rsidRDefault="00747094">
            <w:pPr>
              <w:widowControl w:val="0"/>
              <w:spacing w:line="240" w:lineRule="auto"/>
              <w:rPr>
                <w:sz w:val="20"/>
                <w:szCs w:val="20"/>
              </w:rPr>
            </w:pPr>
            <w:r w:rsidRPr="00A27A7A">
              <w:rPr>
                <w:sz w:val="20"/>
                <w:szCs w:val="20"/>
                <w:highlight w:val="yellow"/>
              </w:rPr>
              <w:t>Personas palpando alimentos</w:t>
            </w:r>
          </w:p>
          <w:p w14:paraId="4ADAF317" w14:textId="77777777" w:rsidR="001E5F2A" w:rsidRPr="002D68BB" w:rsidRDefault="001E5F2A">
            <w:pPr>
              <w:widowControl w:val="0"/>
              <w:spacing w:line="240" w:lineRule="auto"/>
              <w:rPr>
                <w:sz w:val="20"/>
                <w:szCs w:val="20"/>
              </w:rPr>
            </w:pPr>
          </w:p>
          <w:p w14:paraId="4CAC8ABA" w14:textId="77777777" w:rsidR="001E5F2A" w:rsidRPr="002D68BB" w:rsidRDefault="00D53537">
            <w:pPr>
              <w:widowControl w:val="0"/>
              <w:spacing w:line="240" w:lineRule="auto"/>
              <w:rPr>
                <w:sz w:val="20"/>
                <w:szCs w:val="20"/>
              </w:rPr>
            </w:pPr>
            <w:hyperlink r:id="rId144">
              <w:r w:rsidR="00747094" w:rsidRPr="002D68BB">
                <w:rPr>
                  <w:color w:val="0000FF"/>
                  <w:sz w:val="20"/>
                  <w:szCs w:val="20"/>
                  <w:u w:val="single"/>
                </w:rPr>
                <w:t>https://media.istockphoto.com/photos/vegetables-harvest-freshly-picked-from-garden-healthy-lifestyle-vegan-picture-id1333061848?k=20&amp;m=1333061848&amp;s=612x612&amp;w=0&amp;h=-rwGn29vrn7NyoFdxtURcld7mcAen1IpQgGAqlN0i94</w:t>
              </w:r>
            </w:hyperlink>
            <w:r w:rsidR="00747094" w:rsidRPr="002D68BB">
              <w:rPr>
                <w:sz w:val="20"/>
                <w:szCs w:val="20"/>
              </w:rPr>
              <w:t xml:space="preserve">= </w:t>
            </w:r>
          </w:p>
          <w:p w14:paraId="1252E574" w14:textId="77777777" w:rsidR="001E5F2A" w:rsidRPr="002D68BB" w:rsidRDefault="00747094">
            <w:pPr>
              <w:widowControl w:val="0"/>
              <w:spacing w:line="240" w:lineRule="auto"/>
              <w:rPr>
                <w:sz w:val="20"/>
                <w:szCs w:val="20"/>
              </w:rPr>
            </w:pP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632202_CF1_i046</w:t>
            </w:r>
            <w:proofErr w:type="spellEnd"/>
          </w:p>
        </w:tc>
      </w:tr>
      <w:tr w:rsidR="001E5F2A" w:rsidRPr="002D68BB" w14:paraId="5E1169DD" w14:textId="77777777">
        <w:trPr>
          <w:trHeight w:val="420"/>
        </w:trPr>
        <w:tc>
          <w:tcPr>
            <w:tcW w:w="8036" w:type="dxa"/>
            <w:gridSpan w:val="2"/>
            <w:shd w:val="clear" w:color="auto" w:fill="DEEAF6"/>
            <w:tcMar>
              <w:top w:w="100" w:type="dxa"/>
              <w:left w:w="100" w:type="dxa"/>
              <w:bottom w:w="100" w:type="dxa"/>
              <w:right w:w="100" w:type="dxa"/>
            </w:tcMar>
          </w:tcPr>
          <w:p w14:paraId="5E11C4AA" w14:textId="77777777" w:rsidR="001E5F2A" w:rsidRPr="002D68BB" w:rsidRDefault="00747094">
            <w:pPr>
              <w:widowControl w:val="0"/>
              <w:spacing w:line="240" w:lineRule="auto"/>
              <w:rPr>
                <w:b/>
                <w:color w:val="999999"/>
                <w:sz w:val="20"/>
                <w:szCs w:val="20"/>
              </w:rPr>
            </w:pPr>
            <w:r w:rsidRPr="002D68BB">
              <w:rPr>
                <w:sz w:val="20"/>
                <w:szCs w:val="20"/>
              </w:rPr>
              <w:lastRenderedPageBreak/>
              <w:t>Sabor</w:t>
            </w:r>
          </w:p>
        </w:tc>
        <w:tc>
          <w:tcPr>
            <w:tcW w:w="5595" w:type="dxa"/>
            <w:shd w:val="clear" w:color="auto" w:fill="DEEAF6"/>
            <w:tcMar>
              <w:top w:w="100" w:type="dxa"/>
              <w:left w:w="100" w:type="dxa"/>
              <w:bottom w:w="100" w:type="dxa"/>
              <w:right w:w="100" w:type="dxa"/>
            </w:tcMar>
          </w:tcPr>
          <w:p w14:paraId="6AB287D2" w14:textId="77777777" w:rsidR="001E5F2A" w:rsidRPr="002D68BB" w:rsidRDefault="00747094">
            <w:pPr>
              <w:widowControl w:val="0"/>
              <w:spacing w:line="240" w:lineRule="auto"/>
              <w:rPr>
                <w:color w:val="999999"/>
                <w:sz w:val="20"/>
                <w:szCs w:val="20"/>
              </w:rPr>
            </w:pPr>
            <w:r w:rsidRPr="002D68BB">
              <w:rPr>
                <w:sz w:val="20"/>
                <w:szCs w:val="20"/>
              </w:rPr>
              <w:t>Aroma</w:t>
            </w:r>
          </w:p>
        </w:tc>
      </w:tr>
      <w:tr w:rsidR="001E5F2A" w:rsidRPr="002D68BB" w14:paraId="3C2617B7" w14:textId="77777777">
        <w:trPr>
          <w:trHeight w:val="420"/>
        </w:trPr>
        <w:tc>
          <w:tcPr>
            <w:tcW w:w="8036" w:type="dxa"/>
            <w:gridSpan w:val="2"/>
            <w:shd w:val="clear" w:color="auto" w:fill="DEEAF6"/>
            <w:tcMar>
              <w:top w:w="100" w:type="dxa"/>
              <w:left w:w="100" w:type="dxa"/>
              <w:bottom w:w="100" w:type="dxa"/>
              <w:right w:w="100" w:type="dxa"/>
            </w:tcMar>
          </w:tcPr>
          <w:p w14:paraId="5D1736AC" w14:textId="77777777" w:rsidR="001E5F2A" w:rsidRPr="002D68BB" w:rsidRDefault="00747094">
            <w:pPr>
              <w:widowControl w:val="0"/>
              <w:spacing w:line="240" w:lineRule="auto"/>
              <w:rPr>
                <w:b/>
                <w:color w:val="999999"/>
                <w:sz w:val="20"/>
                <w:szCs w:val="20"/>
              </w:rPr>
            </w:pPr>
            <w:r w:rsidRPr="002D68BB">
              <w:rPr>
                <w:sz w:val="20"/>
                <w:szCs w:val="20"/>
              </w:rPr>
              <w:t>Textura</w:t>
            </w:r>
          </w:p>
        </w:tc>
        <w:tc>
          <w:tcPr>
            <w:tcW w:w="5595" w:type="dxa"/>
            <w:shd w:val="clear" w:color="auto" w:fill="DEEAF6"/>
            <w:tcMar>
              <w:top w:w="100" w:type="dxa"/>
              <w:left w:w="100" w:type="dxa"/>
              <w:bottom w:w="100" w:type="dxa"/>
              <w:right w:w="100" w:type="dxa"/>
            </w:tcMar>
          </w:tcPr>
          <w:p w14:paraId="5E995A32" w14:textId="77777777" w:rsidR="001E5F2A" w:rsidRPr="002D68BB" w:rsidRDefault="00747094">
            <w:pPr>
              <w:widowControl w:val="0"/>
              <w:spacing w:line="240" w:lineRule="auto"/>
              <w:rPr>
                <w:color w:val="999999"/>
                <w:sz w:val="20"/>
                <w:szCs w:val="20"/>
              </w:rPr>
            </w:pPr>
            <w:r w:rsidRPr="002D68BB">
              <w:rPr>
                <w:sz w:val="20"/>
                <w:szCs w:val="20"/>
                <w:highlight w:val="yellow"/>
              </w:rPr>
              <w:t>Secreciones</w:t>
            </w:r>
          </w:p>
        </w:tc>
      </w:tr>
      <w:tr w:rsidR="001E5F2A" w:rsidRPr="002D68BB" w14:paraId="4392BF63" w14:textId="77777777">
        <w:trPr>
          <w:trHeight w:val="420"/>
        </w:trPr>
        <w:tc>
          <w:tcPr>
            <w:tcW w:w="8036" w:type="dxa"/>
            <w:gridSpan w:val="2"/>
            <w:shd w:val="clear" w:color="auto" w:fill="auto"/>
            <w:tcMar>
              <w:top w:w="100" w:type="dxa"/>
              <w:left w:w="100" w:type="dxa"/>
              <w:bottom w:w="100" w:type="dxa"/>
              <w:right w:w="100" w:type="dxa"/>
            </w:tcMar>
          </w:tcPr>
          <w:p w14:paraId="1C68A25F" w14:textId="77777777" w:rsidR="001E5F2A" w:rsidRPr="002D68BB" w:rsidRDefault="00747094">
            <w:pPr>
              <w:pBdr>
                <w:top w:val="nil"/>
                <w:left w:val="nil"/>
                <w:bottom w:val="nil"/>
                <w:right w:val="nil"/>
                <w:between w:val="nil"/>
              </w:pBdr>
              <w:spacing w:line="240" w:lineRule="auto"/>
              <w:rPr>
                <w:color w:val="000000"/>
                <w:sz w:val="20"/>
                <w:szCs w:val="20"/>
              </w:rPr>
            </w:pPr>
            <w:r w:rsidRPr="002D68BB">
              <w:rPr>
                <w:color w:val="000000"/>
                <w:sz w:val="20"/>
                <w:szCs w:val="20"/>
              </w:rPr>
              <w:t>La expresión de ‘extensión vertical’ o ‘profundidad’ obedece a</w:t>
            </w:r>
          </w:p>
          <w:p w14:paraId="7529D6A6" w14:textId="77777777" w:rsidR="001E5F2A" w:rsidRPr="002D68BB" w:rsidRDefault="001E5F2A">
            <w:pPr>
              <w:pBdr>
                <w:top w:val="nil"/>
                <w:left w:val="nil"/>
                <w:bottom w:val="nil"/>
                <w:right w:val="nil"/>
                <w:between w:val="nil"/>
              </w:pBdr>
              <w:spacing w:line="240" w:lineRule="auto"/>
              <w:rPr>
                <w:color w:val="000000"/>
                <w:sz w:val="20"/>
                <w:szCs w:val="20"/>
              </w:rPr>
            </w:pPr>
          </w:p>
          <w:p w14:paraId="611C8AB9" w14:textId="77777777" w:rsidR="001E5F2A" w:rsidRPr="002D68BB" w:rsidRDefault="00747094">
            <w:pPr>
              <w:widowControl w:val="0"/>
              <w:spacing w:line="240" w:lineRule="auto"/>
              <w:rPr>
                <w:b/>
                <w:sz w:val="20"/>
                <w:szCs w:val="20"/>
              </w:rPr>
            </w:pPr>
            <w:r w:rsidRPr="002D68BB">
              <w:rPr>
                <w:b/>
                <w:sz w:val="20"/>
                <w:szCs w:val="20"/>
              </w:rPr>
              <w:t xml:space="preserve">Retroalimentación respuesta correcta: </w:t>
            </w:r>
          </w:p>
          <w:p w14:paraId="1F02D51E" w14:textId="77777777" w:rsidR="001E5F2A" w:rsidRPr="002D68BB" w:rsidRDefault="00747094">
            <w:pPr>
              <w:widowControl w:val="0"/>
              <w:spacing w:line="240" w:lineRule="auto"/>
              <w:rPr>
                <w:sz w:val="20"/>
                <w:szCs w:val="20"/>
              </w:rPr>
            </w:pPr>
            <w:r w:rsidRPr="002D68BB">
              <w:rPr>
                <w:sz w:val="20"/>
                <w:szCs w:val="20"/>
              </w:rPr>
              <w:t>Muy bien.  La ‘extensión vertical’ o ‘profundidad’ obedece a uno de los componentes del portafolio de productos que refiere a las opciones que varían de tamaño, cantidad, presentación.</w:t>
            </w:r>
          </w:p>
          <w:p w14:paraId="4AB6A7AE" w14:textId="77777777" w:rsidR="001E5F2A" w:rsidRPr="002D68BB" w:rsidRDefault="001E5F2A">
            <w:pPr>
              <w:widowControl w:val="0"/>
              <w:spacing w:line="240" w:lineRule="auto"/>
              <w:rPr>
                <w:sz w:val="20"/>
                <w:szCs w:val="20"/>
              </w:rPr>
            </w:pPr>
          </w:p>
          <w:p w14:paraId="5C4B9880" w14:textId="77777777" w:rsidR="001E5F2A" w:rsidRPr="002D68BB" w:rsidRDefault="00747094">
            <w:pPr>
              <w:widowControl w:val="0"/>
              <w:spacing w:line="240" w:lineRule="auto"/>
              <w:rPr>
                <w:b/>
                <w:sz w:val="20"/>
                <w:szCs w:val="20"/>
              </w:rPr>
            </w:pPr>
            <w:r w:rsidRPr="002D68BB">
              <w:rPr>
                <w:b/>
                <w:sz w:val="20"/>
                <w:szCs w:val="20"/>
              </w:rPr>
              <w:t>Retroalimentación respuesta incorrecta:</w:t>
            </w:r>
          </w:p>
          <w:p w14:paraId="5B263B9E" w14:textId="77777777" w:rsidR="001E5F2A" w:rsidRPr="002D68BB" w:rsidRDefault="001E5F2A">
            <w:pPr>
              <w:pBdr>
                <w:top w:val="nil"/>
                <w:left w:val="nil"/>
                <w:bottom w:val="nil"/>
                <w:right w:val="nil"/>
                <w:between w:val="nil"/>
              </w:pBdr>
              <w:spacing w:line="240" w:lineRule="auto"/>
              <w:rPr>
                <w:color w:val="000000"/>
                <w:sz w:val="20"/>
                <w:szCs w:val="20"/>
              </w:rPr>
            </w:pPr>
          </w:p>
          <w:p w14:paraId="64CA036C" w14:textId="77777777" w:rsidR="001E5F2A" w:rsidRPr="002D68BB" w:rsidRDefault="00747094">
            <w:pPr>
              <w:pBdr>
                <w:top w:val="nil"/>
                <w:left w:val="nil"/>
                <w:bottom w:val="nil"/>
                <w:right w:val="nil"/>
                <w:between w:val="nil"/>
              </w:pBdr>
              <w:spacing w:line="240" w:lineRule="auto"/>
              <w:rPr>
                <w:color w:val="000000"/>
                <w:sz w:val="20"/>
                <w:szCs w:val="20"/>
              </w:rPr>
            </w:pPr>
            <w:r w:rsidRPr="002D68BB">
              <w:rPr>
                <w:color w:val="000000"/>
                <w:sz w:val="20"/>
                <w:szCs w:val="20"/>
              </w:rPr>
              <w:t>La ‘extensión vertical’ o ‘profundidad’, es un componente del portafolio de productos que refiere a las opciones que varían de tamaño, cantidad, presentación.</w:t>
            </w:r>
          </w:p>
        </w:tc>
        <w:tc>
          <w:tcPr>
            <w:tcW w:w="5595" w:type="dxa"/>
            <w:shd w:val="clear" w:color="auto" w:fill="auto"/>
            <w:tcMar>
              <w:top w:w="100" w:type="dxa"/>
              <w:left w:w="100" w:type="dxa"/>
              <w:bottom w:w="100" w:type="dxa"/>
              <w:right w:w="100" w:type="dxa"/>
            </w:tcMar>
          </w:tcPr>
          <w:p w14:paraId="34F23D12" w14:textId="77777777" w:rsidR="001E5F2A" w:rsidRPr="002D68BB" w:rsidRDefault="00747094">
            <w:pPr>
              <w:widowControl w:val="0"/>
              <w:spacing w:line="240" w:lineRule="auto"/>
              <w:rPr>
                <w:b/>
                <w:sz w:val="20"/>
                <w:szCs w:val="20"/>
              </w:rPr>
            </w:pPr>
            <w:r w:rsidRPr="00A27A7A">
              <w:rPr>
                <w:b/>
                <w:sz w:val="20"/>
                <w:szCs w:val="20"/>
                <w:highlight w:val="yellow"/>
              </w:rPr>
              <w:t>Extensión vertical</w:t>
            </w:r>
          </w:p>
          <w:p w14:paraId="4C1DB886"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"https://media.istockphoto.com/photos/male-hand-holding-a-digital-tablet-showing-digital-investment-picture-id1154079277?k=20&amp;m=1154079277&amp;s=612x612&amp;w=0&amp;h=j7eDXHqDCcy7euiQhHc9RFF1Q6Zg0dqCxz5YiQLJf3g="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"https://media.istockphoto.com/photos/male-hand-holding-a-digital-tablet-showing-digital-investment-picture-id1154079277?k=20&amp;m=1154079277&amp;s=612x612&amp;w=0&amp;h=j7eDXHqDCcy7euiQhHc9RFF1Q6Zg0dqCxz5YiQLJf3g="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"https://media.istockphoto.com/photos/male-hand-holding-a-digital-tablet-showing-digital-investment-picture-id1154079277?k=20&amp;m=1154079277&amp;s=612x612&amp;w=0&amp;h=j7eDXHqDCcy7euiQhHc9RFF1Q6Zg0dqCxz5YiQLJf3g="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"https://media.istockphoto.com/photos/male-hand-holding-a-digital-tablet-showing-digital-investment-picture-id1154079277?k=20&amp;m=1154079277&amp;s=612x612&amp;w=0&amp;h=j7eDXHqDCcy7euiQhHc9RFF1Q6Zg0dqCxz5YiQLJf3g="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"https://media.istockphoto.com/photos/male-hand-holding-a-digital-tablet-showing-digital-investment-picture-id1154079277?k=20&amp;m=1154079277&amp;s=612x612&amp;w=0&amp;h=j7eDXHqDCcy7euiQhHc9RFF1Q6Zg0dqCxz5YiQLJf3g=" \* MERGEFORMATINET </w:instrText>
            </w:r>
            <w:r w:rsidR="00D53537">
              <w:rPr>
                <w:sz w:val="20"/>
                <w:szCs w:val="20"/>
              </w:rPr>
              <w:fldChar w:fldCharType="separate"/>
            </w:r>
            <w:r w:rsidR="00B320BE">
              <w:rPr>
                <w:noProof/>
                <w:sz w:val="20"/>
                <w:szCs w:val="20"/>
              </w:rPr>
              <w:pict w14:anchorId="0446E80E">
                <v:shape id="_x0000_i1029" type="#_x0000_t75" alt="mano masculina sosteniendo una tableta digital que muestra la plataforma de inversión digital - portafolio de productos fotografías e imágenes de stock" style="width:129.45pt;height:86.55pt;mso-width-percent:0;mso-height-percent:0;mso-width-percent:0;mso-height-percent:0">
                  <v:imagedata r:id="rId145" r:href="rId146"/>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2B3CD67B" w14:textId="77777777" w:rsidR="001E5F2A" w:rsidRPr="002D68BB" w:rsidRDefault="00747094">
            <w:pPr>
              <w:widowControl w:val="0"/>
              <w:spacing w:line="240" w:lineRule="auto"/>
              <w:rPr>
                <w:sz w:val="20"/>
                <w:szCs w:val="20"/>
              </w:rPr>
            </w:pPr>
            <w:r w:rsidRPr="00A27A7A">
              <w:rPr>
                <w:sz w:val="20"/>
                <w:szCs w:val="20"/>
                <w:highlight w:val="yellow"/>
              </w:rPr>
              <w:t>Personas seleccionado productos alimenticios, que se ven de diferentes tamaños, pero el mismo producto.</w:t>
            </w:r>
            <w:r w:rsidRPr="002D68BB">
              <w:rPr>
                <w:sz w:val="20"/>
                <w:szCs w:val="20"/>
              </w:rPr>
              <w:t xml:space="preserve"> </w:t>
            </w:r>
          </w:p>
          <w:p w14:paraId="57FCF271" w14:textId="77777777" w:rsidR="001E5F2A" w:rsidRPr="002D68BB" w:rsidRDefault="00D53537">
            <w:pPr>
              <w:widowControl w:val="0"/>
              <w:spacing w:line="240" w:lineRule="auto"/>
              <w:rPr>
                <w:sz w:val="20"/>
                <w:szCs w:val="20"/>
              </w:rPr>
            </w:pPr>
            <w:hyperlink r:id="rId147">
              <w:r w:rsidR="00747094" w:rsidRPr="002D68BB">
                <w:rPr>
                  <w:color w:val="0000FF"/>
                  <w:sz w:val="20"/>
                  <w:szCs w:val="20"/>
                  <w:u w:val="single"/>
                </w:rPr>
                <w:t>https://media.istockphoto.com/photos/male-hand-holding-a-digital-tablet-showing-digital-investment-picture-id1154079277?k=20&amp;m=1154079277&amp;s=612x612&amp;w=0&amp;h=j7eDXHqDCcy7euiQhHc9RFF1Q6Zg0dqCxz5YiQLJf3g</w:t>
              </w:r>
            </w:hyperlink>
            <w:r w:rsidR="00747094" w:rsidRPr="002D68BB">
              <w:rPr>
                <w:sz w:val="20"/>
                <w:szCs w:val="20"/>
              </w:rPr>
              <w:t xml:space="preserve">= </w:t>
            </w:r>
          </w:p>
          <w:p w14:paraId="1DEDB703" w14:textId="77777777" w:rsidR="001E5F2A" w:rsidRPr="002D68BB" w:rsidRDefault="00747094">
            <w:pPr>
              <w:widowControl w:val="0"/>
              <w:spacing w:line="240" w:lineRule="auto"/>
              <w:rPr>
                <w:sz w:val="20"/>
                <w:szCs w:val="20"/>
              </w:rPr>
            </w:pP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632202_CF1_i047</w:t>
            </w:r>
            <w:proofErr w:type="spellEnd"/>
          </w:p>
        </w:tc>
      </w:tr>
      <w:tr w:rsidR="001E5F2A" w:rsidRPr="002D68BB" w14:paraId="2ABD41E2" w14:textId="77777777">
        <w:trPr>
          <w:trHeight w:val="420"/>
        </w:trPr>
        <w:tc>
          <w:tcPr>
            <w:tcW w:w="8036" w:type="dxa"/>
            <w:gridSpan w:val="2"/>
            <w:shd w:val="clear" w:color="auto" w:fill="auto"/>
            <w:tcMar>
              <w:top w:w="100" w:type="dxa"/>
              <w:left w:w="100" w:type="dxa"/>
              <w:bottom w:w="100" w:type="dxa"/>
              <w:right w:w="100" w:type="dxa"/>
            </w:tcMar>
          </w:tcPr>
          <w:p w14:paraId="6FC515E0" w14:textId="77777777" w:rsidR="001E5F2A" w:rsidRPr="002D68BB" w:rsidRDefault="00747094">
            <w:pPr>
              <w:pBdr>
                <w:top w:val="nil"/>
                <w:left w:val="nil"/>
                <w:bottom w:val="nil"/>
                <w:right w:val="nil"/>
                <w:between w:val="nil"/>
              </w:pBdr>
              <w:spacing w:line="240" w:lineRule="auto"/>
              <w:rPr>
                <w:color w:val="000000"/>
                <w:sz w:val="20"/>
                <w:szCs w:val="20"/>
              </w:rPr>
            </w:pPr>
            <w:r w:rsidRPr="002D68BB">
              <w:rPr>
                <w:color w:val="000000"/>
                <w:sz w:val="20"/>
                <w:szCs w:val="20"/>
              </w:rPr>
              <w:t>Un criterio lógico de ordenación</w:t>
            </w:r>
          </w:p>
          <w:p w14:paraId="76E51534" w14:textId="77777777" w:rsidR="001E5F2A" w:rsidRPr="002D68BB" w:rsidRDefault="001E5F2A">
            <w:pPr>
              <w:widowControl w:val="0"/>
              <w:spacing w:line="240" w:lineRule="auto"/>
              <w:rPr>
                <w:b/>
                <w:color w:val="999999"/>
                <w:sz w:val="20"/>
                <w:szCs w:val="20"/>
              </w:rPr>
            </w:pPr>
          </w:p>
        </w:tc>
        <w:tc>
          <w:tcPr>
            <w:tcW w:w="5595" w:type="dxa"/>
            <w:shd w:val="clear" w:color="auto" w:fill="auto"/>
            <w:tcMar>
              <w:top w:w="100" w:type="dxa"/>
              <w:left w:w="100" w:type="dxa"/>
              <w:bottom w:w="100" w:type="dxa"/>
              <w:right w:w="100" w:type="dxa"/>
            </w:tcMar>
          </w:tcPr>
          <w:p w14:paraId="4D6B5C35" w14:textId="77777777" w:rsidR="001E5F2A" w:rsidRPr="002D68BB" w:rsidRDefault="00747094">
            <w:pPr>
              <w:widowControl w:val="0"/>
              <w:spacing w:line="240" w:lineRule="auto"/>
              <w:rPr>
                <w:color w:val="999999"/>
                <w:sz w:val="20"/>
                <w:szCs w:val="20"/>
              </w:rPr>
            </w:pPr>
            <w:r w:rsidRPr="002D68BB">
              <w:rPr>
                <w:sz w:val="20"/>
                <w:szCs w:val="20"/>
              </w:rPr>
              <w:t>Un tipo de variable organoléptica</w:t>
            </w:r>
          </w:p>
        </w:tc>
      </w:tr>
      <w:tr w:rsidR="001E5F2A" w:rsidRPr="002D68BB" w14:paraId="26D338C1" w14:textId="77777777">
        <w:trPr>
          <w:trHeight w:val="420"/>
        </w:trPr>
        <w:tc>
          <w:tcPr>
            <w:tcW w:w="8036" w:type="dxa"/>
            <w:gridSpan w:val="2"/>
            <w:shd w:val="clear" w:color="auto" w:fill="auto"/>
            <w:tcMar>
              <w:top w:w="100" w:type="dxa"/>
              <w:left w:w="100" w:type="dxa"/>
              <w:bottom w:w="100" w:type="dxa"/>
              <w:right w:w="100" w:type="dxa"/>
            </w:tcMar>
          </w:tcPr>
          <w:p w14:paraId="399552C5" w14:textId="77777777" w:rsidR="001E5F2A" w:rsidRPr="002D68BB" w:rsidRDefault="00747094">
            <w:pPr>
              <w:pBdr>
                <w:top w:val="nil"/>
                <w:left w:val="nil"/>
                <w:bottom w:val="nil"/>
                <w:right w:val="nil"/>
                <w:between w:val="nil"/>
              </w:pBdr>
              <w:spacing w:line="240" w:lineRule="auto"/>
              <w:rPr>
                <w:color w:val="000000"/>
                <w:sz w:val="20"/>
                <w:szCs w:val="20"/>
              </w:rPr>
            </w:pPr>
            <w:r w:rsidRPr="002D68BB">
              <w:rPr>
                <w:color w:val="000000"/>
                <w:sz w:val="20"/>
                <w:szCs w:val="20"/>
              </w:rPr>
              <w:t>Variables numéricas que entre más altas más riesgoso</w:t>
            </w:r>
          </w:p>
          <w:p w14:paraId="309516F9" w14:textId="77777777" w:rsidR="001E5F2A" w:rsidRPr="002D68BB" w:rsidRDefault="001E5F2A">
            <w:pPr>
              <w:widowControl w:val="0"/>
              <w:spacing w:line="240" w:lineRule="auto"/>
              <w:rPr>
                <w:b/>
                <w:color w:val="999999"/>
                <w:sz w:val="20"/>
                <w:szCs w:val="20"/>
              </w:rPr>
            </w:pPr>
          </w:p>
        </w:tc>
        <w:tc>
          <w:tcPr>
            <w:tcW w:w="5595" w:type="dxa"/>
            <w:shd w:val="clear" w:color="auto" w:fill="auto"/>
            <w:tcMar>
              <w:top w:w="100" w:type="dxa"/>
              <w:left w:w="100" w:type="dxa"/>
              <w:bottom w:w="100" w:type="dxa"/>
              <w:right w:w="100" w:type="dxa"/>
            </w:tcMar>
          </w:tcPr>
          <w:p w14:paraId="629F2C44" w14:textId="77777777" w:rsidR="001E5F2A" w:rsidRPr="002D68BB" w:rsidRDefault="00747094">
            <w:pPr>
              <w:pBdr>
                <w:top w:val="nil"/>
                <w:left w:val="nil"/>
                <w:bottom w:val="nil"/>
                <w:right w:val="nil"/>
                <w:between w:val="nil"/>
              </w:pBdr>
              <w:spacing w:line="240" w:lineRule="auto"/>
              <w:rPr>
                <w:color w:val="000000"/>
                <w:sz w:val="20"/>
                <w:szCs w:val="20"/>
                <w:highlight w:val="yellow"/>
              </w:rPr>
            </w:pPr>
            <w:r w:rsidRPr="002D68BB">
              <w:rPr>
                <w:color w:val="000000"/>
                <w:sz w:val="20"/>
                <w:szCs w:val="20"/>
                <w:highlight w:val="yellow"/>
              </w:rPr>
              <w:t>Uno de los componentes del portafolio de productos</w:t>
            </w:r>
          </w:p>
          <w:p w14:paraId="0F72166E" w14:textId="77777777" w:rsidR="001E5F2A" w:rsidRPr="002D68BB" w:rsidRDefault="001E5F2A">
            <w:pPr>
              <w:widowControl w:val="0"/>
              <w:spacing w:line="240" w:lineRule="auto"/>
              <w:rPr>
                <w:color w:val="999999"/>
                <w:sz w:val="20"/>
                <w:szCs w:val="20"/>
              </w:rPr>
            </w:pPr>
          </w:p>
        </w:tc>
      </w:tr>
      <w:tr w:rsidR="001E5F2A" w:rsidRPr="002D68BB" w14:paraId="7551B222" w14:textId="77777777">
        <w:trPr>
          <w:trHeight w:val="420"/>
        </w:trPr>
        <w:tc>
          <w:tcPr>
            <w:tcW w:w="8036" w:type="dxa"/>
            <w:gridSpan w:val="2"/>
            <w:shd w:val="clear" w:color="auto" w:fill="DEEAF6"/>
            <w:tcMar>
              <w:top w:w="100" w:type="dxa"/>
              <w:left w:w="100" w:type="dxa"/>
              <w:bottom w:w="100" w:type="dxa"/>
              <w:right w:w="100" w:type="dxa"/>
            </w:tcMar>
          </w:tcPr>
          <w:p w14:paraId="1034FFD6" w14:textId="77777777" w:rsidR="001E5F2A" w:rsidRPr="002D68BB" w:rsidRDefault="00747094">
            <w:pPr>
              <w:rPr>
                <w:sz w:val="20"/>
                <w:szCs w:val="20"/>
              </w:rPr>
            </w:pPr>
            <w:r w:rsidRPr="002D68BB">
              <w:rPr>
                <w:sz w:val="20"/>
                <w:szCs w:val="20"/>
              </w:rPr>
              <w:t>La consistencia como componente de un portafolio obedece a:</w:t>
            </w:r>
          </w:p>
          <w:p w14:paraId="5C475F4D" w14:textId="77777777" w:rsidR="001E5F2A" w:rsidRPr="002D68BB" w:rsidRDefault="001E5F2A">
            <w:pPr>
              <w:widowControl w:val="0"/>
              <w:spacing w:line="240" w:lineRule="auto"/>
              <w:rPr>
                <w:b/>
                <w:color w:val="999999"/>
                <w:sz w:val="20"/>
                <w:szCs w:val="20"/>
              </w:rPr>
            </w:pPr>
          </w:p>
          <w:p w14:paraId="391FED68" w14:textId="77777777" w:rsidR="001E5F2A" w:rsidRPr="002D68BB" w:rsidRDefault="00747094">
            <w:pPr>
              <w:widowControl w:val="0"/>
              <w:spacing w:line="240" w:lineRule="auto"/>
              <w:rPr>
                <w:b/>
                <w:sz w:val="20"/>
                <w:szCs w:val="20"/>
              </w:rPr>
            </w:pPr>
            <w:r w:rsidRPr="002D68BB">
              <w:rPr>
                <w:b/>
                <w:sz w:val="20"/>
                <w:szCs w:val="20"/>
              </w:rPr>
              <w:t xml:space="preserve">Retroalimentación respuesta correcta: </w:t>
            </w:r>
          </w:p>
          <w:p w14:paraId="18E37FDB" w14:textId="77777777" w:rsidR="001E5F2A" w:rsidRPr="002D68BB" w:rsidRDefault="00747094">
            <w:pPr>
              <w:widowControl w:val="0"/>
              <w:spacing w:line="240" w:lineRule="auto"/>
              <w:rPr>
                <w:sz w:val="20"/>
                <w:szCs w:val="20"/>
              </w:rPr>
            </w:pPr>
            <w:r w:rsidRPr="002D68BB">
              <w:rPr>
                <w:sz w:val="20"/>
                <w:szCs w:val="20"/>
              </w:rPr>
              <w:t>Muy bien.  Reconoce el equilibrio o consistencia que debe existir al interior de cada categoría, entre tipos de productos, tipos de clientes y su distribución una relación cercana.</w:t>
            </w:r>
          </w:p>
          <w:p w14:paraId="6AACBC90" w14:textId="77777777" w:rsidR="001E5F2A" w:rsidRPr="002D68BB" w:rsidRDefault="001E5F2A">
            <w:pPr>
              <w:widowControl w:val="0"/>
              <w:spacing w:line="240" w:lineRule="auto"/>
              <w:rPr>
                <w:b/>
                <w:sz w:val="20"/>
                <w:szCs w:val="20"/>
              </w:rPr>
            </w:pPr>
          </w:p>
          <w:p w14:paraId="7FCACF81" w14:textId="77777777" w:rsidR="001E5F2A" w:rsidRPr="002D68BB" w:rsidRDefault="00747094">
            <w:pPr>
              <w:widowControl w:val="0"/>
              <w:spacing w:line="240" w:lineRule="auto"/>
              <w:rPr>
                <w:b/>
                <w:sz w:val="20"/>
                <w:szCs w:val="20"/>
              </w:rPr>
            </w:pPr>
            <w:r w:rsidRPr="002D68BB">
              <w:rPr>
                <w:b/>
                <w:sz w:val="20"/>
                <w:szCs w:val="20"/>
              </w:rPr>
              <w:t>Retroalimentación respuesta incorrecta:</w:t>
            </w:r>
          </w:p>
          <w:p w14:paraId="228776FC" w14:textId="77777777" w:rsidR="001E5F2A" w:rsidRPr="002D68BB" w:rsidRDefault="00747094">
            <w:pPr>
              <w:widowControl w:val="0"/>
              <w:spacing w:line="240" w:lineRule="auto"/>
              <w:rPr>
                <w:b/>
                <w:color w:val="999999"/>
                <w:sz w:val="20"/>
                <w:szCs w:val="20"/>
              </w:rPr>
            </w:pPr>
            <w:r w:rsidRPr="002D68BB">
              <w:rPr>
                <w:sz w:val="20"/>
                <w:szCs w:val="20"/>
              </w:rPr>
              <w:t>El equilibrio o consistencia debe existir al interior de cada categoría, entre tipos de productos, tipos de clientes y su distribución una relación cercana.</w:t>
            </w:r>
          </w:p>
        </w:tc>
        <w:tc>
          <w:tcPr>
            <w:tcW w:w="5595" w:type="dxa"/>
            <w:shd w:val="clear" w:color="auto" w:fill="DEEAF6"/>
            <w:tcMar>
              <w:top w:w="100" w:type="dxa"/>
              <w:left w:w="100" w:type="dxa"/>
              <w:bottom w:w="100" w:type="dxa"/>
              <w:right w:w="100" w:type="dxa"/>
            </w:tcMar>
          </w:tcPr>
          <w:p w14:paraId="41EC6369" w14:textId="77777777" w:rsidR="001E5F2A" w:rsidRPr="002D68BB" w:rsidRDefault="00747094">
            <w:pPr>
              <w:widowControl w:val="0"/>
              <w:spacing w:line="240" w:lineRule="auto"/>
              <w:rPr>
                <w:b/>
                <w:sz w:val="20"/>
                <w:szCs w:val="20"/>
              </w:rPr>
            </w:pPr>
            <w:r w:rsidRPr="00A27A7A">
              <w:rPr>
                <w:b/>
                <w:sz w:val="20"/>
                <w:szCs w:val="20"/>
                <w:highlight w:val="yellow"/>
              </w:rPr>
              <w:t>Consistencia</w:t>
            </w:r>
          </w:p>
          <w:p w14:paraId="24AE8006" w14:textId="77777777" w:rsidR="001E5F2A" w:rsidRPr="002D68BB" w:rsidRDefault="00747094">
            <w:pPr>
              <w:widowControl w:val="0"/>
              <w:spacing w:line="240" w:lineRule="auto"/>
              <w:rPr>
                <w:sz w:val="20"/>
                <w:szCs w:val="20"/>
              </w:rPr>
            </w:pPr>
            <w:r w:rsidRPr="002D68BB">
              <w:rPr>
                <w:sz w:val="20"/>
                <w:szCs w:val="20"/>
              </w:rPr>
              <w:lastRenderedPageBreak/>
              <w:fldChar w:fldCharType="begin"/>
            </w:r>
            <w:r w:rsidRPr="002D68BB">
              <w:rPr>
                <w:sz w:val="20"/>
                <w:szCs w:val="20"/>
              </w:rPr>
              <w:instrText xml:space="preserve"> INCLUDEPICTURE  "https://media.istockphoto.com/vectors/dairy-products-vector-id619759764?k=20&amp;m=619759764&amp;s=612x612&amp;w=0&amp;h=DqqjDPc9J9wYor__Ef2VSHaOIjxnS1Bd704ZfzKkTe0="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"https://media.istockphoto.com/vectors/dairy-products-vector-id619759764?k=20&amp;m=619759764&amp;s=612x612&amp;w=0&amp;h=DqqjDPc9J9wYor__Ef2VSHaOIjxnS1Bd704ZfzKkTe0="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"https://media.istockphoto.com/vectors/dairy-products-vector-id619759764?k=20&amp;m=619759764&amp;s=612x612&amp;w=0&amp;h=DqqjDPc9J9wYor__Ef2VSHaOIjxnS1Bd704ZfzKkTe0="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"https://media.istockphoto.com/vectors/dairy-products-vector-id619759764?k=20&amp;m=619759764&amp;s=612x612&amp;w=0&amp;h=DqqjDPc9J9wYor__Ef2VSHaOIjxnS1Bd704ZfzKkTe0="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"https://media.istockphoto.com/vectors/dairy-products-vector-id619759764?k=20&amp;m=619759764&amp;s=612x612&amp;w=0&amp;h=DqqjDPc9J9wYor__Ef2VSHaOIjxnS1Bd704ZfzKkTe0=" \* MERGEFORMATINET </w:instrText>
            </w:r>
            <w:r w:rsidR="00D53537">
              <w:rPr>
                <w:sz w:val="20"/>
                <w:szCs w:val="20"/>
              </w:rPr>
              <w:fldChar w:fldCharType="separate"/>
            </w:r>
            <w:r w:rsidR="00B320BE">
              <w:rPr>
                <w:noProof/>
                <w:sz w:val="20"/>
                <w:szCs w:val="20"/>
              </w:rPr>
              <w:pict w14:anchorId="49AF4467">
                <v:shape id="_x0000_i1028" type="#_x0000_t75" alt="ilustraciones, imágenes clip art, dibujos animados e iconos de stock de productos lácteos  - productos lacteos" style="width:116.45pt;height:116.45pt;mso-width-percent:0;mso-height-percent:0;mso-width-percent:0;mso-height-percent:0">
                  <v:imagedata r:id="rId148" r:href="rId149"/>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55722797" w14:textId="77777777" w:rsidR="001E5F2A" w:rsidRPr="002D68BB" w:rsidRDefault="00747094">
            <w:pPr>
              <w:widowControl w:val="0"/>
              <w:spacing w:line="240" w:lineRule="auto"/>
              <w:rPr>
                <w:sz w:val="20"/>
                <w:szCs w:val="20"/>
              </w:rPr>
            </w:pPr>
            <w:r w:rsidRPr="00A27A7A">
              <w:rPr>
                <w:sz w:val="20"/>
                <w:szCs w:val="20"/>
                <w:highlight w:val="yellow"/>
              </w:rPr>
              <w:t>Grupos de productos de tipo asociado</w:t>
            </w:r>
          </w:p>
          <w:p w14:paraId="1765BBA7" w14:textId="77777777" w:rsidR="001E5F2A" w:rsidRPr="002D68BB" w:rsidRDefault="001E5F2A">
            <w:pPr>
              <w:widowControl w:val="0"/>
              <w:spacing w:line="240" w:lineRule="auto"/>
              <w:rPr>
                <w:sz w:val="20"/>
                <w:szCs w:val="20"/>
              </w:rPr>
            </w:pPr>
          </w:p>
          <w:p w14:paraId="34DCA972" w14:textId="77777777" w:rsidR="001E5F2A" w:rsidRPr="002D68BB" w:rsidRDefault="00D53537">
            <w:pPr>
              <w:widowControl w:val="0"/>
              <w:spacing w:line="240" w:lineRule="auto"/>
              <w:rPr>
                <w:color w:val="999999"/>
                <w:sz w:val="20"/>
                <w:szCs w:val="20"/>
              </w:rPr>
            </w:pPr>
            <w:hyperlink r:id="rId150">
              <w:r w:rsidR="00747094" w:rsidRPr="002D68BB">
                <w:rPr>
                  <w:color w:val="0000FF"/>
                  <w:sz w:val="20"/>
                  <w:szCs w:val="20"/>
                  <w:u w:val="single"/>
                </w:rPr>
                <w:t>https://media.istockphoto.com/vectors/dairy-products-vector-id619759764?k=20&amp;m=619759764&amp;s=612x612&amp;w=0&amp;h=DqqjDPc9J9wYor__Ef2VSHaOIjxnS1Bd704ZfzKkTe0</w:t>
              </w:r>
            </w:hyperlink>
            <w:r w:rsidR="00747094" w:rsidRPr="002D68BB">
              <w:rPr>
                <w:color w:val="999999"/>
                <w:sz w:val="20"/>
                <w:szCs w:val="20"/>
              </w:rPr>
              <w:t xml:space="preserve">= </w:t>
            </w:r>
          </w:p>
          <w:p w14:paraId="105D4199" w14:textId="77777777" w:rsidR="001E5F2A" w:rsidRPr="002D68BB" w:rsidRDefault="001E5F2A">
            <w:pPr>
              <w:widowControl w:val="0"/>
              <w:spacing w:line="240" w:lineRule="auto"/>
              <w:rPr>
                <w:sz w:val="20"/>
                <w:szCs w:val="20"/>
              </w:rPr>
            </w:pPr>
          </w:p>
          <w:p w14:paraId="64AA537C" w14:textId="77777777" w:rsidR="001E5F2A" w:rsidRPr="002D68BB" w:rsidRDefault="00747094">
            <w:pPr>
              <w:widowControl w:val="0"/>
              <w:spacing w:line="240" w:lineRule="auto"/>
              <w:rPr>
                <w:sz w:val="20"/>
                <w:szCs w:val="20"/>
              </w:rPr>
            </w:pP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632202_CF1_i048</w:t>
            </w:r>
            <w:proofErr w:type="spellEnd"/>
          </w:p>
        </w:tc>
      </w:tr>
      <w:tr w:rsidR="001E5F2A" w:rsidRPr="002D68BB" w14:paraId="675C7D58" w14:textId="77777777">
        <w:trPr>
          <w:trHeight w:val="420"/>
        </w:trPr>
        <w:tc>
          <w:tcPr>
            <w:tcW w:w="8036" w:type="dxa"/>
            <w:gridSpan w:val="2"/>
            <w:shd w:val="clear" w:color="auto" w:fill="DEEAF6"/>
            <w:tcMar>
              <w:top w:w="100" w:type="dxa"/>
              <w:left w:w="100" w:type="dxa"/>
              <w:bottom w:w="100" w:type="dxa"/>
              <w:right w:w="100" w:type="dxa"/>
            </w:tcMar>
          </w:tcPr>
          <w:p w14:paraId="5A2BA661" w14:textId="77777777" w:rsidR="001E5F2A" w:rsidRPr="002D68BB" w:rsidRDefault="00747094">
            <w:pPr>
              <w:widowControl w:val="0"/>
              <w:spacing w:line="240" w:lineRule="auto"/>
              <w:rPr>
                <w:b/>
                <w:color w:val="999999"/>
                <w:sz w:val="20"/>
                <w:szCs w:val="20"/>
              </w:rPr>
            </w:pPr>
            <w:r w:rsidRPr="002D68BB">
              <w:rPr>
                <w:sz w:val="20"/>
                <w:szCs w:val="20"/>
              </w:rPr>
              <w:lastRenderedPageBreak/>
              <w:t>Son informaciones que por norma legal se deben generar respecto al tipo de alimento</w:t>
            </w:r>
          </w:p>
        </w:tc>
        <w:tc>
          <w:tcPr>
            <w:tcW w:w="5595" w:type="dxa"/>
            <w:shd w:val="clear" w:color="auto" w:fill="DEEAF6"/>
            <w:tcMar>
              <w:top w:w="100" w:type="dxa"/>
              <w:left w:w="100" w:type="dxa"/>
              <w:bottom w:w="100" w:type="dxa"/>
              <w:right w:w="100" w:type="dxa"/>
            </w:tcMar>
          </w:tcPr>
          <w:p w14:paraId="579AC3F5" w14:textId="77777777" w:rsidR="001E5F2A" w:rsidRPr="002D68BB" w:rsidRDefault="00747094">
            <w:pPr>
              <w:widowControl w:val="0"/>
              <w:spacing w:line="240" w:lineRule="auto"/>
              <w:rPr>
                <w:color w:val="999999"/>
                <w:sz w:val="20"/>
                <w:szCs w:val="20"/>
              </w:rPr>
            </w:pPr>
            <w:r w:rsidRPr="002D68BB">
              <w:rPr>
                <w:sz w:val="20"/>
                <w:szCs w:val="20"/>
              </w:rPr>
              <w:t>Que los alimentos estén bien preparados y consistentes</w:t>
            </w:r>
          </w:p>
        </w:tc>
      </w:tr>
      <w:tr w:rsidR="001E5F2A" w:rsidRPr="002D68BB" w14:paraId="019FBA47" w14:textId="77777777">
        <w:trPr>
          <w:trHeight w:val="420"/>
        </w:trPr>
        <w:tc>
          <w:tcPr>
            <w:tcW w:w="8036" w:type="dxa"/>
            <w:gridSpan w:val="2"/>
            <w:shd w:val="clear" w:color="auto" w:fill="DEEAF6"/>
            <w:tcMar>
              <w:top w:w="100" w:type="dxa"/>
              <w:left w:w="100" w:type="dxa"/>
              <w:bottom w:w="100" w:type="dxa"/>
              <w:right w:w="100" w:type="dxa"/>
            </w:tcMar>
          </w:tcPr>
          <w:p w14:paraId="62419606" w14:textId="77777777" w:rsidR="001E5F2A" w:rsidRPr="002D68BB" w:rsidRDefault="00747094">
            <w:pPr>
              <w:pBdr>
                <w:top w:val="nil"/>
                <w:left w:val="nil"/>
                <w:bottom w:val="nil"/>
                <w:right w:val="nil"/>
                <w:between w:val="nil"/>
              </w:pBdr>
              <w:spacing w:line="240" w:lineRule="auto"/>
              <w:rPr>
                <w:color w:val="000000"/>
                <w:sz w:val="20"/>
                <w:szCs w:val="20"/>
              </w:rPr>
            </w:pPr>
            <w:r w:rsidRPr="002D68BB">
              <w:rPr>
                <w:color w:val="000000"/>
                <w:sz w:val="20"/>
                <w:szCs w:val="20"/>
              </w:rPr>
              <w:t>Son un tipo característica organoléptica especial</w:t>
            </w:r>
          </w:p>
          <w:p w14:paraId="09254417" w14:textId="77777777" w:rsidR="001E5F2A" w:rsidRPr="002D68BB" w:rsidRDefault="001E5F2A">
            <w:pPr>
              <w:widowControl w:val="0"/>
              <w:spacing w:line="240" w:lineRule="auto"/>
              <w:rPr>
                <w:b/>
                <w:color w:val="999999"/>
                <w:sz w:val="20"/>
                <w:szCs w:val="20"/>
              </w:rPr>
            </w:pPr>
          </w:p>
        </w:tc>
        <w:tc>
          <w:tcPr>
            <w:tcW w:w="5595" w:type="dxa"/>
            <w:shd w:val="clear" w:color="auto" w:fill="DEEAF6"/>
            <w:tcMar>
              <w:top w:w="100" w:type="dxa"/>
              <w:left w:w="100" w:type="dxa"/>
              <w:bottom w:w="100" w:type="dxa"/>
              <w:right w:w="100" w:type="dxa"/>
            </w:tcMar>
          </w:tcPr>
          <w:p w14:paraId="75B1ED03" w14:textId="77777777" w:rsidR="001E5F2A" w:rsidRPr="002D68BB" w:rsidRDefault="00747094">
            <w:pPr>
              <w:pBdr>
                <w:top w:val="nil"/>
                <w:left w:val="nil"/>
                <w:bottom w:val="nil"/>
                <w:right w:val="nil"/>
                <w:between w:val="nil"/>
              </w:pBdr>
              <w:spacing w:line="240" w:lineRule="auto"/>
              <w:rPr>
                <w:color w:val="000000"/>
                <w:sz w:val="20"/>
                <w:szCs w:val="20"/>
                <w:highlight w:val="yellow"/>
              </w:rPr>
            </w:pPr>
            <w:r w:rsidRPr="002D68BB">
              <w:rPr>
                <w:color w:val="000000"/>
                <w:sz w:val="20"/>
                <w:szCs w:val="20"/>
                <w:highlight w:val="yellow"/>
              </w:rPr>
              <w:t>La correlación y coherencia entre las posibilidades de clase y forma de producto, así como de los clientes, la categoría a la que pertenece, etc.</w:t>
            </w:r>
          </w:p>
          <w:p w14:paraId="45DE70F1" w14:textId="77777777" w:rsidR="001E5F2A" w:rsidRPr="002D68BB" w:rsidRDefault="001E5F2A">
            <w:pPr>
              <w:widowControl w:val="0"/>
              <w:spacing w:line="240" w:lineRule="auto"/>
              <w:rPr>
                <w:color w:val="999999"/>
                <w:sz w:val="20"/>
                <w:szCs w:val="20"/>
              </w:rPr>
            </w:pPr>
          </w:p>
        </w:tc>
      </w:tr>
      <w:tr w:rsidR="001E5F2A" w:rsidRPr="002D68BB" w14:paraId="330A1A4C" w14:textId="77777777">
        <w:trPr>
          <w:trHeight w:val="420"/>
        </w:trPr>
        <w:tc>
          <w:tcPr>
            <w:tcW w:w="8036" w:type="dxa"/>
            <w:gridSpan w:val="2"/>
            <w:shd w:val="clear" w:color="auto" w:fill="auto"/>
            <w:tcMar>
              <w:top w:w="100" w:type="dxa"/>
              <w:left w:w="100" w:type="dxa"/>
              <w:bottom w:w="100" w:type="dxa"/>
              <w:right w:w="100" w:type="dxa"/>
            </w:tcMar>
          </w:tcPr>
          <w:p w14:paraId="67B9D868" w14:textId="77777777" w:rsidR="001E5F2A" w:rsidRPr="002D68BB" w:rsidRDefault="00747094">
            <w:pPr>
              <w:rPr>
                <w:i/>
                <w:color w:val="806000"/>
                <w:sz w:val="20"/>
                <w:szCs w:val="20"/>
              </w:rPr>
            </w:pPr>
            <w:r w:rsidRPr="002D68BB">
              <w:rPr>
                <w:sz w:val="20"/>
                <w:szCs w:val="20"/>
              </w:rPr>
              <w:t>La ruta de portafolio obedece a</w:t>
            </w:r>
            <w:r w:rsidRPr="002D68BB">
              <w:rPr>
                <w:i/>
                <w:color w:val="806000"/>
                <w:sz w:val="20"/>
                <w:szCs w:val="20"/>
              </w:rPr>
              <w:t>:</w:t>
            </w:r>
          </w:p>
          <w:p w14:paraId="5FB00AD6" w14:textId="77777777" w:rsidR="001E5F2A" w:rsidRPr="002D68BB" w:rsidRDefault="001E5F2A">
            <w:pPr>
              <w:rPr>
                <w:i/>
                <w:color w:val="806000"/>
                <w:sz w:val="20"/>
                <w:szCs w:val="20"/>
              </w:rPr>
            </w:pPr>
          </w:p>
          <w:p w14:paraId="7F9C9F1C" w14:textId="77777777" w:rsidR="001E5F2A" w:rsidRPr="002D68BB" w:rsidRDefault="00747094">
            <w:pPr>
              <w:rPr>
                <w:i/>
                <w:color w:val="806000"/>
                <w:sz w:val="20"/>
                <w:szCs w:val="20"/>
              </w:rPr>
            </w:pPr>
            <w:r w:rsidRPr="002D68BB">
              <w:rPr>
                <w:b/>
                <w:sz w:val="20"/>
                <w:szCs w:val="20"/>
              </w:rPr>
              <w:t>Retroalimentación respuesta correcta:</w:t>
            </w:r>
          </w:p>
          <w:p w14:paraId="3691008A" w14:textId="77777777" w:rsidR="001E5F2A" w:rsidRPr="002D68BB" w:rsidRDefault="00747094">
            <w:pPr>
              <w:widowControl w:val="0"/>
              <w:spacing w:line="240" w:lineRule="auto"/>
              <w:rPr>
                <w:sz w:val="20"/>
                <w:szCs w:val="20"/>
              </w:rPr>
            </w:pPr>
            <w:r w:rsidRPr="002D68BB">
              <w:rPr>
                <w:sz w:val="20"/>
                <w:szCs w:val="20"/>
              </w:rPr>
              <w:t>Muy bien.  La ruta de portafolio son las iniciativas estratégicas que los directores de producto o línea de producto establecen de manera individual a cada producto a corto plazo.</w:t>
            </w:r>
          </w:p>
          <w:p w14:paraId="73CE8246" w14:textId="77777777" w:rsidR="001E5F2A" w:rsidRPr="002D68BB" w:rsidRDefault="001E5F2A">
            <w:pPr>
              <w:widowControl w:val="0"/>
              <w:spacing w:line="240" w:lineRule="auto"/>
              <w:rPr>
                <w:sz w:val="20"/>
                <w:szCs w:val="20"/>
              </w:rPr>
            </w:pPr>
          </w:p>
          <w:p w14:paraId="5468B6F5" w14:textId="77777777" w:rsidR="001E5F2A" w:rsidRPr="002D68BB" w:rsidRDefault="00747094">
            <w:pPr>
              <w:widowControl w:val="0"/>
              <w:spacing w:line="240" w:lineRule="auto"/>
              <w:rPr>
                <w:b/>
                <w:sz w:val="20"/>
                <w:szCs w:val="20"/>
              </w:rPr>
            </w:pPr>
            <w:r w:rsidRPr="002D68BB">
              <w:rPr>
                <w:b/>
                <w:sz w:val="20"/>
                <w:szCs w:val="20"/>
              </w:rPr>
              <w:t>Retroalimentación respuesta incorrecta:</w:t>
            </w:r>
          </w:p>
          <w:p w14:paraId="503FB4D6" w14:textId="77777777" w:rsidR="001E5F2A" w:rsidRPr="002D68BB" w:rsidRDefault="00747094">
            <w:pPr>
              <w:widowControl w:val="0"/>
              <w:spacing w:line="240" w:lineRule="auto"/>
              <w:rPr>
                <w:sz w:val="20"/>
                <w:szCs w:val="20"/>
              </w:rPr>
            </w:pPr>
            <w:r w:rsidRPr="002D68BB">
              <w:rPr>
                <w:sz w:val="20"/>
                <w:szCs w:val="20"/>
              </w:rPr>
              <w:t>Recuerde que la ruta de portafolio son las iniciativas estratégicas que los directores de producto o línea de producto establecen de manera individual a cada producto a corto plazo.</w:t>
            </w:r>
          </w:p>
          <w:p w14:paraId="37095BCC" w14:textId="77777777" w:rsidR="001E5F2A" w:rsidRPr="002D68BB" w:rsidRDefault="001E5F2A">
            <w:pPr>
              <w:widowControl w:val="0"/>
              <w:spacing w:line="240" w:lineRule="auto"/>
              <w:rPr>
                <w:color w:val="999999"/>
                <w:sz w:val="20"/>
                <w:szCs w:val="20"/>
              </w:rPr>
            </w:pPr>
          </w:p>
        </w:tc>
        <w:tc>
          <w:tcPr>
            <w:tcW w:w="5595" w:type="dxa"/>
            <w:shd w:val="clear" w:color="auto" w:fill="auto"/>
            <w:tcMar>
              <w:top w:w="100" w:type="dxa"/>
              <w:left w:w="100" w:type="dxa"/>
              <w:bottom w:w="100" w:type="dxa"/>
              <w:right w:w="100" w:type="dxa"/>
            </w:tcMar>
          </w:tcPr>
          <w:p w14:paraId="7D1363B8" w14:textId="77777777" w:rsidR="001E5F2A" w:rsidRPr="002D68BB" w:rsidRDefault="00747094">
            <w:pPr>
              <w:widowControl w:val="0"/>
              <w:spacing w:line="240" w:lineRule="auto"/>
              <w:rPr>
                <w:b/>
                <w:sz w:val="20"/>
                <w:szCs w:val="20"/>
              </w:rPr>
            </w:pPr>
            <w:r w:rsidRPr="00A27A7A">
              <w:rPr>
                <w:b/>
                <w:sz w:val="20"/>
                <w:szCs w:val="20"/>
                <w:highlight w:val="yellow"/>
              </w:rPr>
              <w:t>Ruta de portafolio</w:t>
            </w:r>
          </w:p>
          <w:p w14:paraId="6BE5760A"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"https://media.istockphoto.com/vectors/tiny-investors-female-characters-look-on-growing-arrow-chart-at-huge-vector-id1282216328?k=20&amp;m=1282216328&amp;s=612x612&amp;w=0&amp;h=ujmWL-bQ--c8Vwm4MugsCqWPkimesR3zenTvgnyVoX8="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"https://media.istockphoto.com/vectors/tiny-investors-female-characters-look-on-growing-arrow-chart-at-huge-vector-id1282216328?k=20&amp;m=1282216328&amp;s=612x612&amp;w=0&amp;h=ujmWL-bQ--c8Vwm4MugsCqWPkimesR3zenTvgnyVoX8="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"https://media.istockphoto.com/vectors/tiny-investors-female-characters-look-on-growing-arrow-chart-at-huge-vector-id1282216328?k=20&amp;m=1282216328&amp;s=612x612&amp;w=0&amp;h=ujmWL-bQ--c8Vwm4MugsCqWPkimesR3zenTvgnyVoX8="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"https://media.istockphoto.com/vectors/tiny-investors-female-characters-look-on-growing-arrow-chart-at-huge-vector-id1282216328?k=20&amp;m=1282216328&amp;s=612x612&amp;w=0&amp;h=ujmWL-bQ--c8Vwm4MugsCqWPkimesR3zenTvgnyVoX8="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"https://media.istockphoto.com/vectors/tiny-investors-female-characters-look-on-growing-arrow-chart-at-huge-vector-id1282216328?k=20&amp;m=1282216328&amp;s=612x612&amp;w=0&amp;h=ujmWL-bQ--c8Vwm4MugsCqWPkimesR3zenTvgnyVoX8=" \* MERGEFORMATINET </w:instrText>
            </w:r>
            <w:r w:rsidR="00D53537">
              <w:rPr>
                <w:sz w:val="20"/>
                <w:szCs w:val="20"/>
              </w:rPr>
              <w:fldChar w:fldCharType="separate"/>
            </w:r>
            <w:r w:rsidR="00B320BE">
              <w:rPr>
                <w:noProof/>
                <w:sz w:val="20"/>
                <w:szCs w:val="20"/>
              </w:rPr>
              <w:pict w14:anchorId="6BF72CAA">
                <v:shape id="_x0000_i1027" type="#_x0000_t75" alt="ilustraciones, imágenes clip art, dibujos animados e iconos de stock de tiny investors personajes femeninos miran en el gráfico de flechas en el enorme maletín. invest portfolio, stock market trading - portafolio" style="width:169.3pt;height:133.3pt;mso-width-percent:0;mso-height-percent:0;mso-width-percent:0;mso-height-percent:0">
                  <v:imagedata r:id="rId151" r:href="rId152"/>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5CEE428F" w14:textId="77777777" w:rsidR="001E5F2A" w:rsidRPr="002D68BB" w:rsidRDefault="00747094">
            <w:pPr>
              <w:widowControl w:val="0"/>
              <w:spacing w:line="240" w:lineRule="auto"/>
              <w:rPr>
                <w:sz w:val="20"/>
                <w:szCs w:val="20"/>
              </w:rPr>
            </w:pPr>
            <w:r w:rsidRPr="00A27A7A">
              <w:rPr>
                <w:sz w:val="20"/>
                <w:szCs w:val="20"/>
                <w:highlight w:val="yellow"/>
              </w:rPr>
              <w:lastRenderedPageBreak/>
              <w:t xml:space="preserve">Imagen de un </w:t>
            </w:r>
            <w:proofErr w:type="spellStart"/>
            <w:r w:rsidRPr="00A27A7A">
              <w:rPr>
                <w:sz w:val="20"/>
                <w:szCs w:val="20"/>
                <w:highlight w:val="yellow"/>
              </w:rPr>
              <w:t>protafolio</w:t>
            </w:r>
            <w:proofErr w:type="spellEnd"/>
            <w:r w:rsidRPr="00A27A7A">
              <w:rPr>
                <w:sz w:val="20"/>
                <w:szCs w:val="20"/>
                <w:highlight w:val="yellow"/>
              </w:rPr>
              <w:t xml:space="preserve"> de productos o un documento</w:t>
            </w:r>
            <w:r w:rsidRPr="002D68BB">
              <w:rPr>
                <w:sz w:val="20"/>
                <w:szCs w:val="20"/>
              </w:rPr>
              <w:t xml:space="preserve"> </w:t>
            </w:r>
          </w:p>
          <w:p w14:paraId="3B7C5B90" w14:textId="77777777" w:rsidR="001E5F2A" w:rsidRPr="002D68BB" w:rsidRDefault="001E5F2A">
            <w:pPr>
              <w:widowControl w:val="0"/>
              <w:spacing w:line="240" w:lineRule="auto"/>
              <w:rPr>
                <w:sz w:val="20"/>
                <w:szCs w:val="20"/>
              </w:rPr>
            </w:pPr>
          </w:p>
          <w:p w14:paraId="2CD18791" w14:textId="77777777" w:rsidR="001E5F2A" w:rsidRPr="002D68BB" w:rsidRDefault="00747094">
            <w:pPr>
              <w:widowControl w:val="0"/>
              <w:spacing w:line="240" w:lineRule="auto"/>
              <w:rPr>
                <w:sz w:val="20"/>
                <w:szCs w:val="20"/>
              </w:rPr>
            </w:pP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632202_CF1_i049</w:t>
            </w:r>
            <w:proofErr w:type="spellEnd"/>
          </w:p>
          <w:p w14:paraId="7D4AA0DC" w14:textId="77777777" w:rsidR="001E5F2A" w:rsidRPr="002D68BB" w:rsidRDefault="00D53537">
            <w:pPr>
              <w:widowControl w:val="0"/>
              <w:spacing w:line="240" w:lineRule="auto"/>
              <w:rPr>
                <w:sz w:val="20"/>
                <w:szCs w:val="20"/>
              </w:rPr>
            </w:pPr>
            <w:hyperlink r:id="rId153">
              <w:r w:rsidR="00747094" w:rsidRPr="002D68BB">
                <w:rPr>
                  <w:color w:val="0000FF"/>
                  <w:sz w:val="20"/>
                  <w:szCs w:val="20"/>
                  <w:u w:val="single"/>
                </w:rPr>
                <w:t>https://media.istockphoto.com/vectors/tiny-investors-female-characters-look-on-growing-arrow-chart-at-huge-vector-id1282216328?k=20&amp;m=1282216328&amp;s=612x612&amp;w=0&amp;h=ujmWL-bQ--c8Vwm4MugsCqWPkimesR3zenTvgnyVoX8</w:t>
              </w:r>
            </w:hyperlink>
            <w:r w:rsidR="00747094" w:rsidRPr="002D68BB">
              <w:rPr>
                <w:sz w:val="20"/>
                <w:szCs w:val="20"/>
              </w:rPr>
              <w:t xml:space="preserve">= </w:t>
            </w:r>
          </w:p>
        </w:tc>
      </w:tr>
      <w:tr w:rsidR="001E5F2A" w:rsidRPr="002D68BB" w14:paraId="40C43EDD" w14:textId="77777777">
        <w:trPr>
          <w:trHeight w:val="420"/>
        </w:trPr>
        <w:tc>
          <w:tcPr>
            <w:tcW w:w="8036" w:type="dxa"/>
            <w:gridSpan w:val="2"/>
            <w:shd w:val="clear" w:color="auto" w:fill="auto"/>
            <w:tcMar>
              <w:top w:w="100" w:type="dxa"/>
              <w:left w:w="100" w:type="dxa"/>
              <w:bottom w:w="100" w:type="dxa"/>
              <w:right w:w="100" w:type="dxa"/>
            </w:tcMar>
          </w:tcPr>
          <w:p w14:paraId="259FB18C" w14:textId="77777777" w:rsidR="001E5F2A" w:rsidRPr="002D68BB" w:rsidRDefault="00747094">
            <w:pPr>
              <w:pBdr>
                <w:top w:val="nil"/>
                <w:left w:val="nil"/>
                <w:bottom w:val="nil"/>
                <w:right w:val="nil"/>
                <w:between w:val="nil"/>
              </w:pBdr>
              <w:spacing w:line="240" w:lineRule="auto"/>
              <w:rPr>
                <w:color w:val="000000"/>
                <w:sz w:val="20"/>
                <w:szCs w:val="20"/>
              </w:rPr>
            </w:pPr>
            <w:r w:rsidRPr="002D68BB">
              <w:rPr>
                <w:color w:val="000000"/>
                <w:sz w:val="20"/>
                <w:szCs w:val="20"/>
              </w:rPr>
              <w:lastRenderedPageBreak/>
              <w:t>Es un diagnóstico para conocer las fechas en las que se deben entregar los productos</w:t>
            </w:r>
          </w:p>
          <w:p w14:paraId="7A6B1CD3" w14:textId="77777777" w:rsidR="001E5F2A" w:rsidRPr="002D68BB" w:rsidRDefault="001E5F2A">
            <w:pPr>
              <w:widowControl w:val="0"/>
              <w:spacing w:line="240" w:lineRule="auto"/>
              <w:rPr>
                <w:b/>
                <w:color w:val="999999"/>
                <w:sz w:val="20"/>
                <w:szCs w:val="20"/>
              </w:rPr>
            </w:pPr>
          </w:p>
        </w:tc>
        <w:tc>
          <w:tcPr>
            <w:tcW w:w="5595" w:type="dxa"/>
            <w:shd w:val="clear" w:color="auto" w:fill="auto"/>
            <w:tcMar>
              <w:top w:w="100" w:type="dxa"/>
              <w:left w:w="100" w:type="dxa"/>
              <w:bottom w:w="100" w:type="dxa"/>
              <w:right w:w="100" w:type="dxa"/>
            </w:tcMar>
          </w:tcPr>
          <w:p w14:paraId="7A3DCA1A" w14:textId="77777777" w:rsidR="001E5F2A" w:rsidRPr="002D68BB" w:rsidRDefault="00747094">
            <w:pPr>
              <w:pBdr>
                <w:top w:val="nil"/>
                <w:left w:val="nil"/>
                <w:bottom w:val="nil"/>
                <w:right w:val="nil"/>
                <w:between w:val="nil"/>
              </w:pBdr>
              <w:spacing w:line="240" w:lineRule="auto"/>
              <w:rPr>
                <w:color w:val="000000"/>
                <w:sz w:val="20"/>
                <w:szCs w:val="20"/>
              </w:rPr>
            </w:pPr>
            <w:r w:rsidRPr="002D68BB">
              <w:rPr>
                <w:color w:val="000000"/>
                <w:sz w:val="20"/>
                <w:szCs w:val="20"/>
              </w:rPr>
              <w:t>Es un tipo de análisis relativo a variables eminentemente cuantitativas</w:t>
            </w:r>
          </w:p>
          <w:p w14:paraId="2F7F469A" w14:textId="77777777" w:rsidR="001E5F2A" w:rsidRPr="002D68BB" w:rsidRDefault="001E5F2A">
            <w:pPr>
              <w:widowControl w:val="0"/>
              <w:spacing w:line="240" w:lineRule="auto"/>
              <w:rPr>
                <w:color w:val="999999"/>
                <w:sz w:val="20"/>
                <w:szCs w:val="20"/>
              </w:rPr>
            </w:pPr>
          </w:p>
        </w:tc>
      </w:tr>
      <w:tr w:rsidR="001E5F2A" w:rsidRPr="002D68BB" w14:paraId="47F9A833" w14:textId="77777777">
        <w:trPr>
          <w:trHeight w:val="420"/>
        </w:trPr>
        <w:tc>
          <w:tcPr>
            <w:tcW w:w="8036" w:type="dxa"/>
            <w:gridSpan w:val="2"/>
            <w:shd w:val="clear" w:color="auto" w:fill="auto"/>
            <w:tcMar>
              <w:top w:w="100" w:type="dxa"/>
              <w:left w:w="100" w:type="dxa"/>
              <w:bottom w:w="100" w:type="dxa"/>
              <w:right w:w="100" w:type="dxa"/>
            </w:tcMar>
          </w:tcPr>
          <w:p w14:paraId="43AC719C" w14:textId="77777777" w:rsidR="001E5F2A" w:rsidRPr="002D68BB" w:rsidRDefault="00747094">
            <w:pPr>
              <w:pBdr>
                <w:top w:val="nil"/>
                <w:left w:val="nil"/>
                <w:bottom w:val="nil"/>
                <w:right w:val="nil"/>
                <w:between w:val="nil"/>
              </w:pBdr>
              <w:spacing w:line="240" w:lineRule="auto"/>
              <w:rPr>
                <w:color w:val="000000"/>
                <w:sz w:val="20"/>
                <w:szCs w:val="20"/>
              </w:rPr>
            </w:pPr>
            <w:r w:rsidRPr="002D68BB">
              <w:rPr>
                <w:color w:val="000000"/>
                <w:sz w:val="20"/>
                <w:szCs w:val="20"/>
              </w:rPr>
              <w:t>Es un cálculo que se realiza y</w:t>
            </w:r>
            <w:sdt>
              <w:sdtPr>
                <w:rPr>
                  <w:sz w:val="20"/>
                  <w:szCs w:val="20"/>
                </w:rPr>
                <w:tag w:val="goog_rdk_6"/>
                <w:id w:val="-386103549"/>
              </w:sdtPr>
              <w:sdtContent>
                <w:ins w:id="33" w:author="Windows User" w:date="2022-08-24T16:02:00Z">
                  <w:r w:rsidRPr="002D68BB">
                    <w:rPr>
                      <w:color w:val="000000"/>
                      <w:sz w:val="20"/>
                      <w:szCs w:val="20"/>
                    </w:rPr>
                    <w:t>,</w:t>
                  </w:r>
                </w:ins>
              </w:sdtContent>
            </w:sdt>
            <w:r w:rsidRPr="002D68BB">
              <w:rPr>
                <w:color w:val="000000"/>
                <w:sz w:val="20"/>
                <w:szCs w:val="20"/>
              </w:rPr>
              <w:t xml:space="preserve"> como su nombre lo indica, es relativo a cada variable.</w:t>
            </w:r>
          </w:p>
          <w:p w14:paraId="498F58E5" w14:textId="77777777" w:rsidR="001E5F2A" w:rsidRPr="002D68BB" w:rsidRDefault="001E5F2A">
            <w:pPr>
              <w:widowControl w:val="0"/>
              <w:spacing w:line="240" w:lineRule="auto"/>
              <w:rPr>
                <w:b/>
                <w:color w:val="999999"/>
                <w:sz w:val="20"/>
                <w:szCs w:val="20"/>
              </w:rPr>
            </w:pPr>
          </w:p>
        </w:tc>
        <w:tc>
          <w:tcPr>
            <w:tcW w:w="5595" w:type="dxa"/>
            <w:shd w:val="clear" w:color="auto" w:fill="auto"/>
            <w:tcMar>
              <w:top w:w="100" w:type="dxa"/>
              <w:left w:w="100" w:type="dxa"/>
              <w:bottom w:w="100" w:type="dxa"/>
              <w:right w:w="100" w:type="dxa"/>
            </w:tcMar>
          </w:tcPr>
          <w:p w14:paraId="1B522043" w14:textId="77777777" w:rsidR="001E5F2A" w:rsidRPr="002D68BB" w:rsidRDefault="00747094">
            <w:pPr>
              <w:pBdr>
                <w:top w:val="nil"/>
                <w:left w:val="nil"/>
                <w:bottom w:val="nil"/>
                <w:right w:val="nil"/>
                <w:between w:val="nil"/>
              </w:pBdr>
              <w:spacing w:line="240" w:lineRule="auto"/>
              <w:rPr>
                <w:color w:val="000000"/>
                <w:sz w:val="20"/>
                <w:szCs w:val="20"/>
                <w:highlight w:val="yellow"/>
              </w:rPr>
            </w:pPr>
            <w:r w:rsidRPr="002D68BB">
              <w:rPr>
                <w:color w:val="000000"/>
                <w:sz w:val="20"/>
                <w:szCs w:val="20"/>
                <w:highlight w:val="yellow"/>
              </w:rPr>
              <w:t>Son las iniciativas estratégicas y resultados esperados para cada tipo de producto dentro de una línea o característica, en términos de mercadeo, ventas y rentabilidad.</w:t>
            </w:r>
          </w:p>
          <w:p w14:paraId="38AC605D" w14:textId="77777777" w:rsidR="001E5F2A" w:rsidRPr="002D68BB" w:rsidRDefault="001E5F2A">
            <w:pPr>
              <w:widowControl w:val="0"/>
              <w:spacing w:line="240" w:lineRule="auto"/>
              <w:rPr>
                <w:color w:val="999999"/>
                <w:sz w:val="20"/>
                <w:szCs w:val="20"/>
              </w:rPr>
            </w:pPr>
          </w:p>
        </w:tc>
      </w:tr>
    </w:tbl>
    <w:p w14:paraId="4FB69341" w14:textId="77777777" w:rsidR="001E5F2A" w:rsidRPr="002D68BB" w:rsidRDefault="001E5F2A">
      <w:pPr>
        <w:spacing w:after="120" w:line="240" w:lineRule="auto"/>
        <w:rPr>
          <w:b/>
          <w:sz w:val="20"/>
          <w:szCs w:val="20"/>
        </w:rPr>
      </w:pPr>
    </w:p>
    <w:p w14:paraId="2A3BFF94" w14:textId="77777777" w:rsidR="001E5F2A" w:rsidRPr="00E80621" w:rsidRDefault="00747094">
      <w:pPr>
        <w:spacing w:after="120" w:line="240" w:lineRule="auto"/>
        <w:rPr>
          <w:b/>
          <w:sz w:val="20"/>
          <w:szCs w:val="20"/>
        </w:rPr>
      </w:pPr>
      <w:r w:rsidRPr="00E80621">
        <w:rPr>
          <w:b/>
          <w:sz w:val="20"/>
          <w:szCs w:val="20"/>
        </w:rPr>
        <w:t>Retroalimentación General:</w:t>
      </w:r>
    </w:p>
    <w:p w14:paraId="5AC897DF" w14:textId="77777777" w:rsidR="001E5F2A" w:rsidRPr="00E80621" w:rsidRDefault="00747094">
      <w:pPr>
        <w:spacing w:after="120" w:line="240" w:lineRule="auto"/>
        <w:rPr>
          <w:sz w:val="20"/>
          <w:szCs w:val="20"/>
        </w:rPr>
      </w:pPr>
      <w:r w:rsidRPr="00E80621">
        <w:rPr>
          <w:b/>
          <w:sz w:val="20"/>
          <w:szCs w:val="20"/>
        </w:rPr>
        <w:t>Positiva</w:t>
      </w:r>
      <w:r w:rsidRPr="00E80621">
        <w:rPr>
          <w:sz w:val="20"/>
          <w:szCs w:val="20"/>
        </w:rPr>
        <w:t xml:space="preserve">: ¡Muy bien! Reconoce los elementos, clasificación y etapas en la construcción de un portafolio de productos. </w:t>
      </w:r>
    </w:p>
    <w:p w14:paraId="5C772E4F" w14:textId="2C90F6B9" w:rsidR="001E5F2A" w:rsidRPr="00E80621" w:rsidRDefault="00747094">
      <w:pPr>
        <w:spacing w:after="120" w:line="240" w:lineRule="auto"/>
        <w:rPr>
          <w:sz w:val="20"/>
          <w:szCs w:val="20"/>
        </w:rPr>
      </w:pPr>
      <w:r w:rsidRPr="00E80621">
        <w:rPr>
          <w:b/>
          <w:sz w:val="20"/>
          <w:szCs w:val="20"/>
        </w:rPr>
        <w:t>Negativa</w:t>
      </w:r>
      <w:r w:rsidRPr="00E80621">
        <w:rPr>
          <w:sz w:val="20"/>
          <w:szCs w:val="20"/>
        </w:rPr>
        <w:t>:</w:t>
      </w:r>
      <w:commentRangeStart w:id="34"/>
      <w:r w:rsidRPr="000A2E41">
        <w:rPr>
          <w:color w:val="FF0000"/>
          <w:sz w:val="20"/>
          <w:szCs w:val="20"/>
        </w:rPr>
        <w:t xml:space="preserve"> </w:t>
      </w:r>
      <w:r w:rsidR="000A2E41" w:rsidRPr="000A2E41">
        <w:rPr>
          <w:color w:val="FF0000"/>
          <w:sz w:val="20"/>
          <w:szCs w:val="20"/>
        </w:rPr>
        <w:t xml:space="preserve">¡Atención!, sus respuestas indican que usted requiere hacer repaso de los temas de este componente. Hágalo con atención y repita la prueba una vez </w:t>
      </w:r>
      <w:commentRangeEnd w:id="34"/>
      <w:r w:rsidR="000A2E41">
        <w:rPr>
          <w:rStyle w:val="CommentReference"/>
        </w:rPr>
        <w:commentReference w:id="34"/>
      </w:r>
      <w:r w:rsidR="000A2E41">
        <w:rPr>
          <w:color w:val="FF0000"/>
          <w:sz w:val="20"/>
          <w:szCs w:val="20"/>
        </w:rPr>
        <w:t>más.</w:t>
      </w:r>
      <w:r w:rsidRPr="00E80621">
        <w:rPr>
          <w:color w:val="FF0000"/>
          <w:sz w:val="20"/>
          <w:szCs w:val="20"/>
        </w:rPr>
        <w:t xml:space="preserve"> </w:t>
      </w:r>
    </w:p>
    <w:p w14:paraId="633886E8" w14:textId="77777777" w:rsidR="001E5F2A" w:rsidRPr="002D68BB" w:rsidRDefault="001E5F2A">
      <w:pPr>
        <w:spacing w:after="120" w:line="240" w:lineRule="auto"/>
        <w:rPr>
          <w:b/>
          <w:sz w:val="20"/>
          <w:szCs w:val="20"/>
        </w:rPr>
      </w:pPr>
    </w:p>
    <w:tbl>
      <w:tblPr>
        <w:tblStyle w:val="affffffffff7"/>
        <w:tblW w:w="1363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
        <w:gridCol w:w="7040"/>
        <w:gridCol w:w="5595"/>
      </w:tblGrid>
      <w:tr w:rsidR="001E5F2A" w:rsidRPr="002D68BB" w14:paraId="62E863E4" w14:textId="77777777">
        <w:trPr>
          <w:trHeight w:val="460"/>
        </w:trPr>
        <w:tc>
          <w:tcPr>
            <w:tcW w:w="997" w:type="dxa"/>
            <w:shd w:val="clear" w:color="auto" w:fill="C9DAF8"/>
            <w:tcMar>
              <w:top w:w="100" w:type="dxa"/>
              <w:left w:w="100" w:type="dxa"/>
              <w:bottom w:w="100" w:type="dxa"/>
              <w:right w:w="100" w:type="dxa"/>
            </w:tcMar>
          </w:tcPr>
          <w:p w14:paraId="0A9C55F1" w14:textId="77777777" w:rsidR="001E5F2A" w:rsidRPr="002D68BB" w:rsidRDefault="00747094">
            <w:pPr>
              <w:widowControl w:val="0"/>
              <w:spacing w:line="240" w:lineRule="auto"/>
              <w:jc w:val="center"/>
              <w:rPr>
                <w:b/>
                <w:sz w:val="20"/>
                <w:szCs w:val="20"/>
              </w:rPr>
            </w:pPr>
            <w:r w:rsidRPr="002D68BB">
              <w:rPr>
                <w:b/>
                <w:sz w:val="20"/>
                <w:szCs w:val="20"/>
              </w:rPr>
              <w:t>Tipo de recurso</w:t>
            </w:r>
          </w:p>
        </w:tc>
        <w:tc>
          <w:tcPr>
            <w:tcW w:w="12635" w:type="dxa"/>
            <w:gridSpan w:val="2"/>
            <w:shd w:val="clear" w:color="auto" w:fill="C9DAF8"/>
            <w:tcMar>
              <w:top w:w="100" w:type="dxa"/>
              <w:left w:w="100" w:type="dxa"/>
              <w:bottom w:w="100" w:type="dxa"/>
              <w:right w:w="100" w:type="dxa"/>
            </w:tcMar>
          </w:tcPr>
          <w:p w14:paraId="2A99A1FE" w14:textId="77777777" w:rsidR="001E5F2A" w:rsidRPr="002D68BB" w:rsidRDefault="00747094">
            <w:pPr>
              <w:keepNext/>
              <w:keepLines/>
              <w:widowControl w:val="0"/>
              <w:pBdr>
                <w:top w:val="nil"/>
                <w:left w:val="nil"/>
                <w:bottom w:val="nil"/>
                <w:right w:val="nil"/>
                <w:between w:val="nil"/>
              </w:pBdr>
              <w:spacing w:after="60" w:line="240" w:lineRule="auto"/>
              <w:jc w:val="center"/>
              <w:rPr>
                <w:color w:val="000000"/>
                <w:sz w:val="20"/>
                <w:szCs w:val="20"/>
              </w:rPr>
            </w:pPr>
            <w:bookmarkStart w:id="35" w:name="_heading=h.4d34og8" w:colFirst="0" w:colLast="0"/>
            <w:bookmarkEnd w:id="35"/>
            <w:r w:rsidRPr="002D68BB">
              <w:rPr>
                <w:color w:val="000000"/>
                <w:sz w:val="20"/>
                <w:szCs w:val="20"/>
              </w:rPr>
              <w:t>Actividad didáctica. Verdadero y falso</w:t>
            </w:r>
          </w:p>
        </w:tc>
      </w:tr>
      <w:tr w:rsidR="001E5F2A" w:rsidRPr="002D68BB" w14:paraId="1B8E26C0" w14:textId="77777777">
        <w:trPr>
          <w:trHeight w:val="420"/>
        </w:trPr>
        <w:tc>
          <w:tcPr>
            <w:tcW w:w="8037" w:type="dxa"/>
            <w:gridSpan w:val="2"/>
            <w:shd w:val="clear" w:color="auto" w:fill="auto"/>
            <w:tcMar>
              <w:top w:w="100" w:type="dxa"/>
              <w:left w:w="100" w:type="dxa"/>
              <w:bottom w:w="100" w:type="dxa"/>
              <w:right w:w="100" w:type="dxa"/>
            </w:tcMar>
          </w:tcPr>
          <w:p w14:paraId="084CFAC6" w14:textId="77777777" w:rsidR="001E5F2A" w:rsidRPr="002D68BB" w:rsidRDefault="00747094">
            <w:pPr>
              <w:widowControl w:val="0"/>
              <w:spacing w:line="240" w:lineRule="auto"/>
              <w:rPr>
                <w:sz w:val="20"/>
                <w:szCs w:val="20"/>
              </w:rPr>
            </w:pPr>
            <w:r w:rsidRPr="002D68BB">
              <w:rPr>
                <w:sz w:val="20"/>
                <w:szCs w:val="20"/>
              </w:rPr>
              <w:t xml:space="preserve">La ficha técnica de producto establece las buenas prácticas de manufactura para la obtención y fabricación de productos. </w:t>
            </w:r>
          </w:p>
          <w:p w14:paraId="0C3D2259" w14:textId="77777777" w:rsidR="001E5F2A" w:rsidRPr="002D68BB" w:rsidRDefault="001E5F2A">
            <w:pPr>
              <w:widowControl w:val="0"/>
              <w:spacing w:line="240" w:lineRule="auto"/>
              <w:rPr>
                <w:sz w:val="20"/>
                <w:szCs w:val="20"/>
              </w:rPr>
            </w:pPr>
          </w:p>
          <w:p w14:paraId="205B6E73" w14:textId="77777777" w:rsidR="001E5F2A" w:rsidRPr="002D68BB" w:rsidRDefault="00747094">
            <w:pPr>
              <w:rPr>
                <w:i/>
                <w:color w:val="806000"/>
                <w:sz w:val="20"/>
                <w:szCs w:val="20"/>
              </w:rPr>
            </w:pPr>
            <w:r w:rsidRPr="002D68BB">
              <w:rPr>
                <w:b/>
                <w:sz w:val="20"/>
                <w:szCs w:val="20"/>
              </w:rPr>
              <w:t>Retroalimentación respuesta correcta:</w:t>
            </w:r>
          </w:p>
          <w:p w14:paraId="6EA8FB81" w14:textId="77777777" w:rsidR="001E5F2A" w:rsidRPr="002D68BB" w:rsidRDefault="001E5F2A">
            <w:pPr>
              <w:widowControl w:val="0"/>
              <w:spacing w:line="240" w:lineRule="auto"/>
              <w:rPr>
                <w:i/>
                <w:color w:val="806000"/>
                <w:sz w:val="20"/>
                <w:szCs w:val="20"/>
              </w:rPr>
            </w:pPr>
          </w:p>
          <w:p w14:paraId="63C579E0" w14:textId="77777777" w:rsidR="001E5F2A" w:rsidRPr="002D68BB" w:rsidRDefault="00747094">
            <w:pPr>
              <w:rPr>
                <w:sz w:val="20"/>
                <w:szCs w:val="20"/>
              </w:rPr>
            </w:pPr>
            <w:r w:rsidRPr="002D68BB">
              <w:rPr>
                <w:sz w:val="20"/>
                <w:szCs w:val="20"/>
              </w:rPr>
              <w:t>Muy bien, la ficha técnica es un documento pequeño de carácter obligatorio y legal, que se incluye en el empaque primario. Se utiliza para informar a los consumidores finales y clientes en general, así como a las autoridades sanitarias.</w:t>
            </w:r>
          </w:p>
          <w:p w14:paraId="29E16383" w14:textId="77777777" w:rsidR="001E5F2A" w:rsidRPr="002D68BB" w:rsidRDefault="001E5F2A">
            <w:pPr>
              <w:rPr>
                <w:sz w:val="20"/>
                <w:szCs w:val="20"/>
              </w:rPr>
            </w:pPr>
          </w:p>
          <w:p w14:paraId="46B369F6" w14:textId="77777777" w:rsidR="001E5F2A" w:rsidRPr="002D68BB" w:rsidRDefault="00747094">
            <w:pPr>
              <w:rPr>
                <w:i/>
                <w:color w:val="806000"/>
                <w:sz w:val="20"/>
                <w:szCs w:val="20"/>
              </w:rPr>
            </w:pPr>
            <w:r w:rsidRPr="002D68BB">
              <w:rPr>
                <w:b/>
                <w:sz w:val="20"/>
                <w:szCs w:val="20"/>
              </w:rPr>
              <w:lastRenderedPageBreak/>
              <w:t>Retroalimentación respuesta incorrecta:</w:t>
            </w:r>
          </w:p>
          <w:p w14:paraId="6BF4E63F" w14:textId="77777777" w:rsidR="001E5F2A" w:rsidRPr="002D68BB" w:rsidRDefault="00747094">
            <w:pPr>
              <w:widowControl w:val="0"/>
              <w:spacing w:line="240" w:lineRule="auto"/>
              <w:rPr>
                <w:b/>
                <w:color w:val="999999"/>
                <w:sz w:val="20"/>
                <w:szCs w:val="20"/>
              </w:rPr>
            </w:pPr>
            <w:r w:rsidRPr="002D68BB">
              <w:rPr>
                <w:sz w:val="20"/>
                <w:szCs w:val="20"/>
              </w:rPr>
              <w:t>Recuerde,</w:t>
            </w:r>
            <w:r w:rsidRPr="002D68BB">
              <w:rPr>
                <w:b/>
                <w:color w:val="999999"/>
                <w:sz w:val="20"/>
                <w:szCs w:val="20"/>
              </w:rPr>
              <w:t xml:space="preserve"> </w:t>
            </w:r>
            <w:r w:rsidRPr="002D68BB">
              <w:rPr>
                <w:sz w:val="20"/>
                <w:szCs w:val="20"/>
              </w:rPr>
              <w:t>la ficha técnica es un documento pequeño de carácter obligatorio y legal, que se incluye en el empaque primario. Se utiliza para informar a los consumidores finales y clientes en general, así como a las autoridades sanitarias.</w:t>
            </w:r>
          </w:p>
        </w:tc>
        <w:tc>
          <w:tcPr>
            <w:tcW w:w="5595" w:type="dxa"/>
            <w:shd w:val="clear" w:color="auto" w:fill="auto"/>
            <w:tcMar>
              <w:top w:w="100" w:type="dxa"/>
              <w:left w:w="100" w:type="dxa"/>
              <w:bottom w:w="100" w:type="dxa"/>
              <w:right w:w="100" w:type="dxa"/>
            </w:tcMar>
          </w:tcPr>
          <w:p w14:paraId="2D31DD99" w14:textId="77777777" w:rsidR="001E5F2A" w:rsidRPr="002D68BB" w:rsidRDefault="00747094">
            <w:pPr>
              <w:widowControl w:val="0"/>
              <w:spacing w:line="240" w:lineRule="auto"/>
              <w:rPr>
                <w:b/>
                <w:sz w:val="20"/>
                <w:szCs w:val="20"/>
              </w:rPr>
            </w:pPr>
            <w:r w:rsidRPr="002D68BB">
              <w:rPr>
                <w:b/>
                <w:sz w:val="20"/>
                <w:szCs w:val="20"/>
              </w:rPr>
              <w:lastRenderedPageBreak/>
              <w:t>Ficha técnica</w:t>
            </w:r>
          </w:p>
          <w:p w14:paraId="6D0F00D5" w14:textId="77777777" w:rsidR="001E5F2A" w:rsidRPr="002D68BB" w:rsidRDefault="00747094">
            <w:pPr>
              <w:widowControl w:val="0"/>
              <w:spacing w:line="240" w:lineRule="auto"/>
              <w:rPr>
                <w:sz w:val="20"/>
                <w:szCs w:val="20"/>
              </w:rPr>
            </w:pPr>
            <w:r w:rsidRPr="002D68BB">
              <w:rPr>
                <w:sz w:val="20"/>
                <w:szCs w:val="20"/>
              </w:rPr>
              <w:lastRenderedPageBreak/>
              <w:fldChar w:fldCharType="begin"/>
            </w:r>
            <w:r w:rsidRPr="002D68BB">
              <w:rPr>
                <w:sz w:val="20"/>
                <w:szCs w:val="20"/>
              </w:rPr>
              <w:instrText xml:space="preserve"> INCLUDEPICTURE  "https://media.istockphoto.com/photos/woman-comparing-products-in-shop-picture-id522898575?k=20&amp;m=522898575&amp;s=612x612&amp;w=0&amp;h=dXAiIVgVJYSAg9Q85gY8e5ygKrhwK2S5JQN3nx1LQhs="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"https://media.istockphoto.com/photos/woman-comparing-products-in-shop-picture-id522898575?k=20&amp;m=522898575&amp;s=612x612&amp;w=0&amp;h=dXAiIVgVJYSAg9Q85gY8e5ygKrhwK2S5JQN3nx1LQhs="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"https://media.istockphoto.com/photos/woman-comparing-products-in-shop-picture-id522898575?k=20&amp;m=522898575&amp;s=612x612&amp;w=0&amp;h=dXAiIVgVJYSAg9Q85gY8e5ygKrhwK2S5JQN3nx1LQhs="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"https://media.istockphoto.com/photos/woman-comparing-products-in-shop-picture-id522898575?k=20&amp;m=522898575&amp;s=612x612&amp;w=0&amp;h=dXAiIVgVJYSAg9Q85gY8e5ygKrhwK2S5JQN3nx1LQhs="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"https://media.istockphoto.com/photos/woman-comparing-products-in-shop-picture-id522898575?k=20&amp;m=522898575&amp;s=612x612&amp;w=0&amp;h=dXAiIVgVJYSAg9Q85gY8e5ygKrhwK2S5JQN3nx1LQhs=" \* MERGEFORMATINET </w:instrText>
            </w:r>
            <w:r w:rsidR="00D53537">
              <w:rPr>
                <w:sz w:val="20"/>
                <w:szCs w:val="20"/>
              </w:rPr>
              <w:fldChar w:fldCharType="separate"/>
            </w:r>
            <w:r w:rsidR="00B320BE">
              <w:rPr>
                <w:noProof/>
                <w:sz w:val="20"/>
                <w:szCs w:val="20"/>
              </w:rPr>
              <w:pict w14:anchorId="27A22A4F">
                <v:shape id="_x0000_i1026" type="#_x0000_t75" alt="mujer comparación de productos de la tienda - etiqueta del producto fotografías e imágenes de stock" style="width:157pt;height:104.15pt;mso-width-percent:0;mso-height-percent:0;mso-width-percent:0;mso-height-percent:0">
                  <v:imagedata r:id="rId154" r:href="rId155"/>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739FEBCE" w14:textId="77777777" w:rsidR="001E5F2A" w:rsidRPr="002D68BB" w:rsidRDefault="00747094">
            <w:pPr>
              <w:widowControl w:val="0"/>
              <w:spacing w:line="240" w:lineRule="auto"/>
              <w:rPr>
                <w:sz w:val="20"/>
                <w:szCs w:val="20"/>
              </w:rPr>
            </w:pPr>
            <w:r w:rsidRPr="002D68BB">
              <w:rPr>
                <w:sz w:val="20"/>
                <w:szCs w:val="20"/>
              </w:rPr>
              <w:t xml:space="preserve">Imagen de personas revisando la ficha técnica de un </w:t>
            </w:r>
            <w:proofErr w:type="spellStart"/>
            <w:r w:rsidRPr="002D68BB">
              <w:rPr>
                <w:sz w:val="20"/>
                <w:szCs w:val="20"/>
              </w:rPr>
              <w:t>producto.alimenticio</w:t>
            </w:r>
            <w:proofErr w:type="spellEnd"/>
            <w:r w:rsidRPr="002D68BB">
              <w:rPr>
                <w:sz w:val="20"/>
                <w:szCs w:val="20"/>
              </w:rPr>
              <w:t xml:space="preserve">. </w:t>
            </w:r>
          </w:p>
          <w:p w14:paraId="59262490" w14:textId="77777777" w:rsidR="001E5F2A" w:rsidRPr="002D68BB" w:rsidRDefault="001E5F2A">
            <w:pPr>
              <w:widowControl w:val="0"/>
              <w:spacing w:line="240" w:lineRule="auto"/>
              <w:rPr>
                <w:sz w:val="20"/>
                <w:szCs w:val="20"/>
              </w:rPr>
            </w:pPr>
          </w:p>
          <w:p w14:paraId="2755835A" w14:textId="77777777" w:rsidR="001E5F2A" w:rsidRPr="002D68BB" w:rsidRDefault="00D53537">
            <w:pPr>
              <w:widowControl w:val="0"/>
              <w:spacing w:line="240" w:lineRule="auto"/>
              <w:rPr>
                <w:sz w:val="20"/>
                <w:szCs w:val="20"/>
              </w:rPr>
            </w:pPr>
            <w:hyperlink r:id="rId156">
              <w:r w:rsidR="00747094" w:rsidRPr="002D68BB">
                <w:rPr>
                  <w:color w:val="0000FF"/>
                  <w:sz w:val="20"/>
                  <w:szCs w:val="20"/>
                  <w:u w:val="single"/>
                </w:rPr>
                <w:t>https://media.istockphoto.com/photos/woman-comparing-products-in-shop-picture-id522898575?k=20&amp;m=522898575&amp;s=612x612&amp;w=0&amp;h=dXAiIVgVJYSAg9Q85gY8e5ygKrhwK2S5JQN3nx1LQhs</w:t>
              </w:r>
            </w:hyperlink>
            <w:r w:rsidR="00747094" w:rsidRPr="002D68BB">
              <w:rPr>
                <w:sz w:val="20"/>
                <w:szCs w:val="20"/>
              </w:rPr>
              <w:t xml:space="preserve">= </w:t>
            </w:r>
          </w:p>
          <w:p w14:paraId="169CE1C6" w14:textId="77777777" w:rsidR="001E5F2A" w:rsidRPr="002D68BB" w:rsidRDefault="00747094">
            <w:pPr>
              <w:widowControl w:val="0"/>
              <w:spacing w:line="240" w:lineRule="auto"/>
              <w:rPr>
                <w:sz w:val="20"/>
                <w:szCs w:val="20"/>
              </w:rPr>
            </w:pP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632202_CF1_i051</w:t>
            </w:r>
            <w:proofErr w:type="spellEnd"/>
          </w:p>
        </w:tc>
      </w:tr>
      <w:tr w:rsidR="001E5F2A" w:rsidRPr="002D68BB" w14:paraId="7700459C" w14:textId="77777777">
        <w:trPr>
          <w:trHeight w:val="420"/>
        </w:trPr>
        <w:tc>
          <w:tcPr>
            <w:tcW w:w="8037" w:type="dxa"/>
            <w:gridSpan w:val="2"/>
            <w:shd w:val="clear" w:color="auto" w:fill="auto"/>
            <w:tcMar>
              <w:top w:w="100" w:type="dxa"/>
              <w:left w:w="100" w:type="dxa"/>
              <w:bottom w:w="100" w:type="dxa"/>
              <w:right w:w="100" w:type="dxa"/>
            </w:tcMar>
          </w:tcPr>
          <w:p w14:paraId="3771419B" w14:textId="77777777" w:rsidR="001E5F2A" w:rsidRPr="002D68BB" w:rsidRDefault="001E5F2A">
            <w:pPr>
              <w:widowControl w:val="0"/>
              <w:spacing w:line="240" w:lineRule="auto"/>
              <w:rPr>
                <w:b/>
                <w:color w:val="999999"/>
                <w:sz w:val="20"/>
                <w:szCs w:val="20"/>
              </w:rPr>
            </w:pPr>
          </w:p>
        </w:tc>
        <w:tc>
          <w:tcPr>
            <w:tcW w:w="5595" w:type="dxa"/>
            <w:shd w:val="clear" w:color="auto" w:fill="auto"/>
            <w:tcMar>
              <w:top w:w="100" w:type="dxa"/>
              <w:left w:w="100" w:type="dxa"/>
              <w:bottom w:w="100" w:type="dxa"/>
              <w:right w:w="100" w:type="dxa"/>
            </w:tcMar>
          </w:tcPr>
          <w:p w14:paraId="0EEEB772" w14:textId="77777777" w:rsidR="001E5F2A" w:rsidRPr="002D68BB" w:rsidRDefault="00747094">
            <w:pPr>
              <w:widowControl w:val="0"/>
              <w:spacing w:line="240" w:lineRule="auto"/>
              <w:rPr>
                <w:b/>
                <w:sz w:val="20"/>
                <w:szCs w:val="20"/>
              </w:rPr>
            </w:pPr>
            <w:r w:rsidRPr="002D68BB">
              <w:rPr>
                <w:b/>
                <w:sz w:val="20"/>
                <w:szCs w:val="20"/>
              </w:rPr>
              <w:t>Falso</w:t>
            </w:r>
          </w:p>
        </w:tc>
      </w:tr>
      <w:tr w:rsidR="001E5F2A" w:rsidRPr="002D68BB" w14:paraId="31365064" w14:textId="77777777">
        <w:trPr>
          <w:trHeight w:val="420"/>
        </w:trPr>
        <w:tc>
          <w:tcPr>
            <w:tcW w:w="8037" w:type="dxa"/>
            <w:gridSpan w:val="2"/>
            <w:shd w:val="clear" w:color="auto" w:fill="auto"/>
            <w:tcMar>
              <w:top w:w="100" w:type="dxa"/>
              <w:left w:w="100" w:type="dxa"/>
              <w:bottom w:w="100" w:type="dxa"/>
              <w:right w:w="100" w:type="dxa"/>
            </w:tcMar>
          </w:tcPr>
          <w:p w14:paraId="607B7086" w14:textId="77777777" w:rsidR="001E5F2A" w:rsidRPr="002D68BB" w:rsidRDefault="00747094">
            <w:pPr>
              <w:widowControl w:val="0"/>
              <w:spacing w:line="240" w:lineRule="auto"/>
              <w:rPr>
                <w:sz w:val="20"/>
                <w:szCs w:val="20"/>
              </w:rPr>
            </w:pPr>
            <w:r w:rsidRPr="002D68BB">
              <w:rPr>
                <w:sz w:val="20"/>
                <w:szCs w:val="20"/>
              </w:rPr>
              <w:t xml:space="preserve">Los códigos de barras, o código </w:t>
            </w:r>
            <w:proofErr w:type="spellStart"/>
            <w:r w:rsidRPr="002D68BB">
              <w:rPr>
                <w:sz w:val="20"/>
                <w:szCs w:val="20"/>
              </w:rPr>
              <w:t>QR</w:t>
            </w:r>
            <w:proofErr w:type="spellEnd"/>
            <w:r w:rsidRPr="002D68BB">
              <w:rPr>
                <w:sz w:val="20"/>
                <w:szCs w:val="20"/>
              </w:rPr>
              <w:t xml:space="preserve"> permiten la comparación de información de otros productos competidores.</w:t>
            </w:r>
          </w:p>
          <w:p w14:paraId="7A98B272" w14:textId="77777777" w:rsidR="001E5F2A" w:rsidRPr="002D68BB" w:rsidRDefault="001E5F2A">
            <w:pPr>
              <w:widowControl w:val="0"/>
              <w:spacing w:line="240" w:lineRule="auto"/>
              <w:rPr>
                <w:sz w:val="20"/>
                <w:szCs w:val="20"/>
              </w:rPr>
            </w:pPr>
          </w:p>
          <w:p w14:paraId="4F02C396" w14:textId="77777777" w:rsidR="001E5F2A" w:rsidRPr="002D68BB" w:rsidRDefault="00747094">
            <w:pPr>
              <w:rPr>
                <w:b/>
                <w:sz w:val="20"/>
                <w:szCs w:val="20"/>
              </w:rPr>
            </w:pPr>
            <w:r w:rsidRPr="002D68BB">
              <w:rPr>
                <w:b/>
                <w:sz w:val="20"/>
                <w:szCs w:val="20"/>
              </w:rPr>
              <w:t>Retroalimentación respuesta correcta:</w:t>
            </w:r>
          </w:p>
          <w:p w14:paraId="38163B38" w14:textId="77777777" w:rsidR="001E5F2A" w:rsidRPr="002D68BB" w:rsidRDefault="00747094">
            <w:pPr>
              <w:widowControl w:val="0"/>
              <w:spacing w:line="240" w:lineRule="auto"/>
              <w:rPr>
                <w:sz w:val="20"/>
                <w:szCs w:val="20"/>
              </w:rPr>
            </w:pPr>
            <w:r w:rsidRPr="002D68BB">
              <w:rPr>
                <w:sz w:val="20"/>
                <w:szCs w:val="20"/>
              </w:rPr>
              <w:t xml:space="preserve">Muy bien, los códigos de barras y </w:t>
            </w:r>
            <w:proofErr w:type="spellStart"/>
            <w:r w:rsidRPr="002D68BB">
              <w:rPr>
                <w:sz w:val="20"/>
                <w:szCs w:val="20"/>
              </w:rPr>
              <w:t>QR</w:t>
            </w:r>
            <w:proofErr w:type="spellEnd"/>
            <w:r w:rsidRPr="002D68BB">
              <w:rPr>
                <w:sz w:val="20"/>
                <w:szCs w:val="20"/>
              </w:rPr>
              <w:t xml:space="preserve"> son una imagen compuesta de líneas, barras o puntos, que identifica a un producto en todos los países y contempla niveles de información del producto.</w:t>
            </w:r>
          </w:p>
          <w:p w14:paraId="47EA9222" w14:textId="77777777" w:rsidR="001E5F2A" w:rsidRPr="002D68BB" w:rsidRDefault="001E5F2A">
            <w:pPr>
              <w:rPr>
                <w:i/>
                <w:color w:val="806000"/>
                <w:sz w:val="20"/>
                <w:szCs w:val="20"/>
              </w:rPr>
            </w:pPr>
          </w:p>
          <w:p w14:paraId="0CF50470" w14:textId="77777777" w:rsidR="001E5F2A" w:rsidRPr="002D68BB" w:rsidRDefault="001E5F2A">
            <w:pPr>
              <w:widowControl w:val="0"/>
              <w:spacing w:line="240" w:lineRule="auto"/>
              <w:rPr>
                <w:sz w:val="20"/>
                <w:szCs w:val="20"/>
              </w:rPr>
            </w:pPr>
          </w:p>
          <w:p w14:paraId="2EB7E740" w14:textId="77777777" w:rsidR="001E5F2A" w:rsidRPr="002D68BB" w:rsidRDefault="00747094">
            <w:pPr>
              <w:rPr>
                <w:i/>
                <w:color w:val="806000"/>
                <w:sz w:val="20"/>
                <w:szCs w:val="20"/>
              </w:rPr>
            </w:pPr>
            <w:r w:rsidRPr="002D68BB">
              <w:rPr>
                <w:b/>
                <w:sz w:val="20"/>
                <w:szCs w:val="20"/>
              </w:rPr>
              <w:t>Retroalimentación respuesta incorrecta:</w:t>
            </w:r>
          </w:p>
          <w:p w14:paraId="602F3C51" w14:textId="77777777" w:rsidR="001E5F2A" w:rsidRPr="002D68BB" w:rsidRDefault="00747094">
            <w:pPr>
              <w:widowControl w:val="0"/>
              <w:spacing w:line="240" w:lineRule="auto"/>
              <w:rPr>
                <w:sz w:val="20"/>
                <w:szCs w:val="20"/>
              </w:rPr>
            </w:pPr>
            <w:r w:rsidRPr="002D68BB">
              <w:rPr>
                <w:sz w:val="20"/>
                <w:szCs w:val="20"/>
              </w:rPr>
              <w:t xml:space="preserve">Recuerde, los códigos de barras y </w:t>
            </w:r>
            <w:proofErr w:type="spellStart"/>
            <w:r w:rsidRPr="002D68BB">
              <w:rPr>
                <w:sz w:val="20"/>
                <w:szCs w:val="20"/>
              </w:rPr>
              <w:t>QR</w:t>
            </w:r>
            <w:proofErr w:type="spellEnd"/>
            <w:r w:rsidRPr="002D68BB">
              <w:rPr>
                <w:sz w:val="20"/>
                <w:szCs w:val="20"/>
              </w:rPr>
              <w:t xml:space="preserve">  son una imagen compuesta de líneas barras o puntos, que identifica a un producto en todos los países y contempla niveles de información del producto.</w:t>
            </w:r>
          </w:p>
          <w:p w14:paraId="0F29E6DD" w14:textId="77777777" w:rsidR="001E5F2A" w:rsidRPr="002D68BB" w:rsidRDefault="001E5F2A">
            <w:pPr>
              <w:widowControl w:val="0"/>
              <w:spacing w:line="240" w:lineRule="auto"/>
              <w:rPr>
                <w:b/>
                <w:color w:val="999999"/>
                <w:sz w:val="20"/>
                <w:szCs w:val="20"/>
              </w:rPr>
            </w:pPr>
          </w:p>
        </w:tc>
        <w:tc>
          <w:tcPr>
            <w:tcW w:w="5595" w:type="dxa"/>
            <w:shd w:val="clear" w:color="auto" w:fill="auto"/>
            <w:tcMar>
              <w:top w:w="100" w:type="dxa"/>
              <w:left w:w="100" w:type="dxa"/>
              <w:bottom w:w="100" w:type="dxa"/>
              <w:right w:w="100" w:type="dxa"/>
            </w:tcMar>
          </w:tcPr>
          <w:p w14:paraId="558A744A" w14:textId="77777777" w:rsidR="001E5F2A" w:rsidRPr="002D68BB" w:rsidRDefault="00747094">
            <w:pPr>
              <w:widowControl w:val="0"/>
              <w:spacing w:line="240" w:lineRule="auto"/>
              <w:rPr>
                <w:b/>
                <w:sz w:val="20"/>
                <w:szCs w:val="20"/>
              </w:rPr>
            </w:pPr>
            <w:r w:rsidRPr="002D68BB">
              <w:rPr>
                <w:b/>
                <w:sz w:val="20"/>
                <w:szCs w:val="20"/>
              </w:rPr>
              <w:t xml:space="preserve">Código </w:t>
            </w:r>
            <w:proofErr w:type="spellStart"/>
            <w:r w:rsidRPr="002D68BB">
              <w:rPr>
                <w:b/>
                <w:sz w:val="20"/>
                <w:szCs w:val="20"/>
              </w:rPr>
              <w:t>QR</w:t>
            </w:r>
            <w:proofErr w:type="spellEnd"/>
          </w:p>
          <w:p w14:paraId="3B9C2A14" w14:textId="77777777" w:rsidR="001E5F2A" w:rsidRPr="002D68BB" w:rsidRDefault="00747094">
            <w:pPr>
              <w:widowControl w:val="0"/>
              <w:spacing w:line="240" w:lineRule="auto"/>
              <w:rPr>
                <w:sz w:val="20"/>
                <w:szCs w:val="20"/>
              </w:rPr>
            </w:pPr>
            <w:r w:rsidRPr="002D68BB">
              <w:rPr>
                <w:sz w:val="20"/>
                <w:szCs w:val="20"/>
              </w:rPr>
              <w:fldChar w:fldCharType="begin"/>
            </w:r>
            <w:r w:rsidRPr="002D68BB">
              <w:rPr>
                <w:sz w:val="20"/>
                <w:szCs w:val="20"/>
              </w:rPr>
              <w:instrText xml:space="preserve"> INCLUDEPICTURE  "https://media.istockphoto.com/photos/new-gs1-databars-on-an-apple-picture-id173895383?k=20&amp;m=173895383&amp;s=612x612&amp;w=0&amp;h=Poy6npfk7ApX0mm1akQ0y3j1yO-_CGDU6JpgqDubaV0=" \* MERGEFORMATINET </w:instrText>
            </w:r>
            <w:r w:rsidRPr="002D68BB">
              <w:rPr>
                <w:sz w:val="20"/>
                <w:szCs w:val="20"/>
              </w:rPr>
              <w:fldChar w:fldCharType="separate"/>
            </w:r>
            <w:r w:rsidR="003B75DE">
              <w:rPr>
                <w:sz w:val="20"/>
                <w:szCs w:val="20"/>
              </w:rPr>
              <w:fldChar w:fldCharType="begin"/>
            </w:r>
            <w:r w:rsidR="003B75DE">
              <w:rPr>
                <w:sz w:val="20"/>
                <w:szCs w:val="20"/>
              </w:rPr>
              <w:instrText xml:space="preserve"> INCLUDEPICTURE  "https://media.istockphoto.com/photos/new-gs1-databars-on-an-apple-picture-id173895383?k=20&amp;m=173895383&amp;s=612x612&amp;w=0&amp;h=Poy6npfk7ApX0mm1akQ0y3j1yO-_CGDU6JpgqDubaV0=" \* MERGEFORMATINET </w:instrText>
            </w:r>
            <w:r w:rsidR="003B75DE">
              <w:rPr>
                <w:sz w:val="20"/>
                <w:szCs w:val="20"/>
              </w:rPr>
              <w:fldChar w:fldCharType="separate"/>
            </w:r>
            <w:r w:rsidR="002B6F9E">
              <w:rPr>
                <w:sz w:val="20"/>
                <w:szCs w:val="20"/>
              </w:rPr>
              <w:fldChar w:fldCharType="begin"/>
            </w:r>
            <w:r w:rsidR="002B6F9E">
              <w:rPr>
                <w:sz w:val="20"/>
                <w:szCs w:val="20"/>
              </w:rPr>
              <w:instrText xml:space="preserve"> INCLUDEPICTURE  "https://media.istockphoto.com/photos/new-gs1-databars-on-an-apple-picture-id173895383?k=20&amp;m=173895383&amp;s=612x612&amp;w=0&amp;h=Poy6npfk7ApX0mm1akQ0y3j1yO-_CGDU6JpgqDubaV0=" \* MERGEFORMATINET </w:instrText>
            </w:r>
            <w:r w:rsidR="002B6F9E">
              <w:rPr>
                <w:sz w:val="20"/>
                <w:szCs w:val="20"/>
              </w:rPr>
              <w:fldChar w:fldCharType="separate"/>
            </w:r>
            <w:r w:rsidR="00974B57">
              <w:rPr>
                <w:sz w:val="20"/>
                <w:szCs w:val="20"/>
              </w:rPr>
              <w:fldChar w:fldCharType="begin"/>
            </w:r>
            <w:r w:rsidR="00974B57">
              <w:rPr>
                <w:sz w:val="20"/>
                <w:szCs w:val="20"/>
              </w:rPr>
              <w:instrText xml:space="preserve"> INCLUDEPICTURE  "https://media.istockphoto.com/photos/new-gs1-databars-on-an-apple-picture-id173895383?k=20&amp;m=173895383&amp;s=612x612&amp;w=0&amp;h=Poy6npfk7ApX0mm1akQ0y3j1yO-_CGDU6JpgqDubaV0=" \* MERGEFORMATINET </w:instrText>
            </w:r>
            <w:r w:rsidR="00974B57">
              <w:rPr>
                <w:sz w:val="20"/>
                <w:szCs w:val="20"/>
              </w:rPr>
              <w:fldChar w:fldCharType="separate"/>
            </w:r>
            <w:r w:rsidR="00D53537">
              <w:rPr>
                <w:sz w:val="20"/>
                <w:szCs w:val="20"/>
              </w:rPr>
              <w:fldChar w:fldCharType="begin"/>
            </w:r>
            <w:r w:rsidR="00D53537">
              <w:rPr>
                <w:sz w:val="20"/>
                <w:szCs w:val="20"/>
              </w:rPr>
              <w:instrText xml:space="preserve"> INCLUDEPICTURE  "https://media.istockphoto.com/photos/new-gs1-databars-on-an-apple-picture-id173895383?k=20&amp;m=173895383&amp;s=612x612&amp;w=0&amp;h=Poy6npfk7ApX0mm1akQ0y3j1yO-_CGDU6JpgqDubaV0=" \* MERGEFORMATINET </w:instrText>
            </w:r>
            <w:r w:rsidR="00D53537">
              <w:rPr>
                <w:sz w:val="20"/>
                <w:szCs w:val="20"/>
              </w:rPr>
              <w:fldChar w:fldCharType="separate"/>
            </w:r>
            <w:r w:rsidR="00B320BE">
              <w:rPr>
                <w:noProof/>
                <w:sz w:val="20"/>
                <w:szCs w:val="20"/>
              </w:rPr>
              <w:pict w14:anchorId="6481AFCC">
                <v:shape id="_x0000_i1025" type="#_x0000_t75" alt="nuevo gs1 databars (códigos de barras) en una manzana - codigos de barras de un producto fotografías e imágenes de stock" style="width:190.7pt;height:127.15pt;mso-width-percent:0;mso-height-percent:0;mso-width-percent:0;mso-height-percent:0">
                  <v:imagedata r:id="rId157" r:href="rId158"/>
                </v:shape>
              </w:pict>
            </w:r>
            <w:r w:rsidR="00D53537">
              <w:rPr>
                <w:sz w:val="20"/>
                <w:szCs w:val="20"/>
              </w:rPr>
              <w:fldChar w:fldCharType="end"/>
            </w:r>
            <w:r w:rsidR="00974B57">
              <w:rPr>
                <w:sz w:val="20"/>
                <w:szCs w:val="20"/>
              </w:rPr>
              <w:fldChar w:fldCharType="end"/>
            </w:r>
            <w:r w:rsidR="002B6F9E">
              <w:rPr>
                <w:sz w:val="20"/>
                <w:szCs w:val="20"/>
              </w:rPr>
              <w:fldChar w:fldCharType="end"/>
            </w:r>
            <w:r w:rsidR="003B75DE">
              <w:rPr>
                <w:sz w:val="20"/>
                <w:szCs w:val="20"/>
              </w:rPr>
              <w:fldChar w:fldCharType="end"/>
            </w:r>
            <w:r w:rsidRPr="002D68BB">
              <w:rPr>
                <w:sz w:val="20"/>
                <w:szCs w:val="20"/>
              </w:rPr>
              <w:fldChar w:fldCharType="end"/>
            </w:r>
          </w:p>
          <w:p w14:paraId="71070A05" w14:textId="77777777" w:rsidR="001E5F2A" w:rsidRPr="002D68BB" w:rsidRDefault="00747094">
            <w:pPr>
              <w:widowControl w:val="0"/>
              <w:spacing w:line="240" w:lineRule="auto"/>
              <w:rPr>
                <w:sz w:val="20"/>
                <w:szCs w:val="20"/>
              </w:rPr>
            </w:pPr>
            <w:r w:rsidRPr="002D68BB">
              <w:rPr>
                <w:sz w:val="20"/>
                <w:szCs w:val="20"/>
              </w:rPr>
              <w:t xml:space="preserve">Un producto en el que se vea el código </w:t>
            </w:r>
            <w:proofErr w:type="spellStart"/>
            <w:r w:rsidRPr="002D68BB">
              <w:rPr>
                <w:sz w:val="20"/>
                <w:szCs w:val="20"/>
              </w:rPr>
              <w:t>QR</w:t>
            </w:r>
            <w:proofErr w:type="spellEnd"/>
          </w:p>
          <w:p w14:paraId="361849F8" w14:textId="77777777" w:rsidR="001E5F2A" w:rsidRPr="002D68BB" w:rsidRDefault="001E5F2A">
            <w:pPr>
              <w:widowControl w:val="0"/>
              <w:spacing w:line="240" w:lineRule="auto"/>
              <w:rPr>
                <w:sz w:val="20"/>
                <w:szCs w:val="20"/>
              </w:rPr>
            </w:pPr>
          </w:p>
          <w:p w14:paraId="5CDA7526" w14:textId="77777777" w:rsidR="001E5F2A" w:rsidRPr="002D68BB" w:rsidRDefault="00747094">
            <w:pPr>
              <w:widowControl w:val="0"/>
              <w:spacing w:line="240" w:lineRule="auto"/>
              <w:rPr>
                <w:sz w:val="20"/>
                <w:szCs w:val="20"/>
              </w:rPr>
            </w:pPr>
            <w:proofErr w:type="spellStart"/>
            <w:r w:rsidRPr="002D68BB">
              <w:rPr>
                <w:b/>
                <w:sz w:val="20"/>
                <w:szCs w:val="20"/>
              </w:rPr>
              <w:t>Cod</w:t>
            </w:r>
            <w:proofErr w:type="spellEnd"/>
            <w:r w:rsidRPr="002D68BB">
              <w:rPr>
                <w:b/>
                <w:sz w:val="20"/>
                <w:szCs w:val="20"/>
              </w:rPr>
              <w:t xml:space="preserve"> Imagen:</w:t>
            </w:r>
            <w:r w:rsidRPr="002D68BB">
              <w:rPr>
                <w:sz w:val="20"/>
                <w:szCs w:val="20"/>
              </w:rPr>
              <w:t xml:space="preserve"> </w:t>
            </w:r>
            <w:proofErr w:type="spellStart"/>
            <w:r w:rsidRPr="002D68BB">
              <w:rPr>
                <w:sz w:val="20"/>
                <w:szCs w:val="20"/>
              </w:rPr>
              <w:t>632202_CF1_i052</w:t>
            </w:r>
            <w:proofErr w:type="spellEnd"/>
          </w:p>
          <w:p w14:paraId="43CD2CA3" w14:textId="77777777" w:rsidR="001E5F2A" w:rsidRPr="002D68BB" w:rsidRDefault="00D53537">
            <w:pPr>
              <w:widowControl w:val="0"/>
              <w:spacing w:line="240" w:lineRule="auto"/>
              <w:rPr>
                <w:sz w:val="20"/>
                <w:szCs w:val="20"/>
              </w:rPr>
            </w:pPr>
            <w:hyperlink r:id="rId159">
              <w:r w:rsidR="00747094" w:rsidRPr="002D68BB">
                <w:rPr>
                  <w:color w:val="0000FF"/>
                  <w:sz w:val="20"/>
                  <w:szCs w:val="20"/>
                  <w:u w:val="single"/>
                </w:rPr>
                <w:t>https://media.istockphoto.com/photos/new-gs1-databars-on-an-apple-picture-</w:t>
              </w:r>
              <w:r w:rsidR="00747094" w:rsidRPr="002D68BB">
                <w:rPr>
                  <w:color w:val="0000FF"/>
                  <w:sz w:val="20"/>
                  <w:szCs w:val="20"/>
                  <w:u w:val="single"/>
                </w:rPr>
                <w:lastRenderedPageBreak/>
                <w:t>id173895383?k=20&amp;m=173895383&amp;s=612x612&amp;w=0&amp;h=Poy6npfk7ApX0mm1akQ0y3j1yO-_CGDU6JpgqDubaV0</w:t>
              </w:r>
            </w:hyperlink>
            <w:r w:rsidR="00747094" w:rsidRPr="002D68BB">
              <w:rPr>
                <w:sz w:val="20"/>
                <w:szCs w:val="20"/>
              </w:rPr>
              <w:t xml:space="preserve">= </w:t>
            </w:r>
          </w:p>
        </w:tc>
      </w:tr>
      <w:tr w:rsidR="001E5F2A" w:rsidRPr="002D68BB" w14:paraId="68393EF7" w14:textId="77777777">
        <w:trPr>
          <w:trHeight w:val="420"/>
        </w:trPr>
        <w:tc>
          <w:tcPr>
            <w:tcW w:w="8037" w:type="dxa"/>
            <w:gridSpan w:val="2"/>
            <w:shd w:val="clear" w:color="auto" w:fill="auto"/>
            <w:tcMar>
              <w:top w:w="100" w:type="dxa"/>
              <w:left w:w="100" w:type="dxa"/>
              <w:bottom w:w="100" w:type="dxa"/>
              <w:right w:w="100" w:type="dxa"/>
            </w:tcMar>
          </w:tcPr>
          <w:p w14:paraId="0BB6EABE" w14:textId="77777777" w:rsidR="001E5F2A" w:rsidRPr="002D68BB" w:rsidRDefault="001E5F2A">
            <w:pPr>
              <w:widowControl w:val="0"/>
              <w:spacing w:line="240" w:lineRule="auto"/>
              <w:rPr>
                <w:b/>
                <w:color w:val="999999"/>
                <w:sz w:val="20"/>
                <w:szCs w:val="20"/>
              </w:rPr>
            </w:pPr>
          </w:p>
        </w:tc>
        <w:tc>
          <w:tcPr>
            <w:tcW w:w="5595" w:type="dxa"/>
            <w:shd w:val="clear" w:color="auto" w:fill="auto"/>
            <w:tcMar>
              <w:top w:w="100" w:type="dxa"/>
              <w:left w:w="100" w:type="dxa"/>
              <w:bottom w:w="100" w:type="dxa"/>
              <w:right w:w="100" w:type="dxa"/>
            </w:tcMar>
          </w:tcPr>
          <w:p w14:paraId="03582968" w14:textId="77777777" w:rsidR="001E5F2A" w:rsidRPr="002D68BB" w:rsidRDefault="00747094">
            <w:pPr>
              <w:widowControl w:val="0"/>
              <w:spacing w:line="240" w:lineRule="auto"/>
              <w:rPr>
                <w:b/>
                <w:sz w:val="20"/>
                <w:szCs w:val="20"/>
              </w:rPr>
            </w:pPr>
            <w:r w:rsidRPr="002D68BB">
              <w:rPr>
                <w:b/>
                <w:sz w:val="20"/>
                <w:szCs w:val="20"/>
              </w:rPr>
              <w:t>Falso</w:t>
            </w:r>
          </w:p>
        </w:tc>
      </w:tr>
    </w:tbl>
    <w:p w14:paraId="77316ECE" w14:textId="77777777" w:rsidR="001E5F2A" w:rsidRPr="002D68BB" w:rsidRDefault="001E5F2A">
      <w:pPr>
        <w:spacing w:after="120" w:line="240" w:lineRule="auto"/>
        <w:rPr>
          <w:b/>
          <w:sz w:val="20"/>
          <w:szCs w:val="20"/>
        </w:rPr>
      </w:pPr>
    </w:p>
    <w:p w14:paraId="3E74D650" w14:textId="77777777" w:rsidR="001E5F2A" w:rsidRPr="002D68BB" w:rsidRDefault="001E5F2A">
      <w:pPr>
        <w:spacing w:after="120" w:line="240" w:lineRule="auto"/>
        <w:rPr>
          <w:b/>
          <w:sz w:val="20"/>
          <w:szCs w:val="20"/>
        </w:rPr>
      </w:pPr>
    </w:p>
    <w:p w14:paraId="234E901C" w14:textId="77777777" w:rsidR="001E5F2A" w:rsidRPr="002D68BB" w:rsidRDefault="00747094">
      <w:pPr>
        <w:spacing w:after="120" w:line="240" w:lineRule="auto"/>
        <w:rPr>
          <w:b/>
          <w:sz w:val="20"/>
          <w:szCs w:val="20"/>
        </w:rPr>
      </w:pPr>
      <w:r w:rsidRPr="002D68BB">
        <w:rPr>
          <w:b/>
          <w:sz w:val="20"/>
          <w:szCs w:val="20"/>
        </w:rPr>
        <w:t>MATERIAL COMPLEMENTARIO</w:t>
      </w:r>
    </w:p>
    <w:p w14:paraId="17FB3BDF" w14:textId="77777777" w:rsidR="001E5F2A" w:rsidRPr="002D68BB" w:rsidRDefault="001E5F2A">
      <w:pPr>
        <w:spacing w:after="120" w:line="240" w:lineRule="auto"/>
        <w:rPr>
          <w:color w:val="FF0000"/>
          <w:sz w:val="20"/>
          <w:szCs w:val="20"/>
        </w:rPr>
      </w:pPr>
    </w:p>
    <w:tbl>
      <w:tblPr>
        <w:tblStyle w:val="affffffffff8"/>
        <w:tblW w:w="138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4199"/>
        <w:gridCol w:w="3196"/>
        <w:gridCol w:w="4399"/>
      </w:tblGrid>
      <w:tr w:rsidR="001E5F2A" w:rsidRPr="002D68BB" w14:paraId="218EF8AD" w14:textId="77777777">
        <w:trPr>
          <w:trHeight w:val="578"/>
        </w:trPr>
        <w:tc>
          <w:tcPr>
            <w:tcW w:w="2033" w:type="dxa"/>
            <w:shd w:val="clear" w:color="auto" w:fill="CFE2F3"/>
            <w:tcMar>
              <w:top w:w="100" w:type="dxa"/>
              <w:left w:w="100" w:type="dxa"/>
              <w:bottom w:w="100" w:type="dxa"/>
              <w:right w:w="100" w:type="dxa"/>
            </w:tcMar>
          </w:tcPr>
          <w:p w14:paraId="1C34883F" w14:textId="77777777" w:rsidR="001E5F2A" w:rsidRPr="002D68BB" w:rsidRDefault="00747094">
            <w:pPr>
              <w:widowControl w:val="0"/>
              <w:pBdr>
                <w:top w:val="nil"/>
                <w:left w:val="nil"/>
                <w:bottom w:val="nil"/>
                <w:right w:val="nil"/>
                <w:between w:val="nil"/>
              </w:pBdr>
              <w:spacing w:after="120" w:line="240" w:lineRule="auto"/>
              <w:rPr>
                <w:sz w:val="20"/>
                <w:szCs w:val="20"/>
              </w:rPr>
            </w:pPr>
            <w:r w:rsidRPr="002D68BB">
              <w:rPr>
                <w:sz w:val="20"/>
                <w:szCs w:val="20"/>
              </w:rPr>
              <w:t>Tipo de recurso</w:t>
            </w:r>
          </w:p>
        </w:tc>
        <w:tc>
          <w:tcPr>
            <w:tcW w:w="11794" w:type="dxa"/>
            <w:gridSpan w:val="3"/>
            <w:shd w:val="clear" w:color="auto" w:fill="CFE2F3"/>
            <w:tcMar>
              <w:top w:w="100" w:type="dxa"/>
              <w:left w:w="100" w:type="dxa"/>
              <w:bottom w:w="100" w:type="dxa"/>
              <w:right w:w="100" w:type="dxa"/>
            </w:tcMar>
          </w:tcPr>
          <w:p w14:paraId="265B8F23" w14:textId="77777777" w:rsidR="001E5F2A" w:rsidRPr="002D68BB" w:rsidRDefault="00747094">
            <w:pPr>
              <w:keepNext/>
              <w:keepLines/>
              <w:widowControl w:val="0"/>
              <w:pBdr>
                <w:top w:val="nil"/>
                <w:left w:val="nil"/>
                <w:bottom w:val="nil"/>
                <w:right w:val="nil"/>
                <w:between w:val="nil"/>
              </w:pBdr>
              <w:spacing w:after="120" w:line="240" w:lineRule="auto"/>
              <w:jc w:val="center"/>
              <w:rPr>
                <w:color w:val="000000"/>
                <w:sz w:val="20"/>
                <w:szCs w:val="20"/>
              </w:rPr>
            </w:pPr>
            <w:bookmarkStart w:id="36" w:name="_heading=h.2s8eyo1" w:colFirst="0" w:colLast="0"/>
            <w:bookmarkEnd w:id="36"/>
            <w:r w:rsidRPr="002D68BB">
              <w:rPr>
                <w:color w:val="000000"/>
                <w:sz w:val="20"/>
                <w:szCs w:val="20"/>
              </w:rPr>
              <w:t>Material complementario</w:t>
            </w:r>
          </w:p>
        </w:tc>
      </w:tr>
      <w:tr w:rsidR="001E5F2A" w:rsidRPr="002D68BB" w14:paraId="1F20130B" w14:textId="77777777">
        <w:trPr>
          <w:trHeight w:val="359"/>
        </w:trPr>
        <w:tc>
          <w:tcPr>
            <w:tcW w:w="2033" w:type="dxa"/>
            <w:shd w:val="clear" w:color="auto" w:fill="auto"/>
            <w:tcMar>
              <w:top w:w="100" w:type="dxa"/>
              <w:left w:w="100" w:type="dxa"/>
              <w:bottom w:w="100" w:type="dxa"/>
              <w:right w:w="100" w:type="dxa"/>
            </w:tcMar>
          </w:tcPr>
          <w:p w14:paraId="04E6B8DA" w14:textId="77777777" w:rsidR="001E5F2A" w:rsidRPr="002D68BB" w:rsidRDefault="00747094">
            <w:pPr>
              <w:widowControl w:val="0"/>
              <w:pBdr>
                <w:top w:val="nil"/>
                <w:left w:val="nil"/>
                <w:bottom w:val="nil"/>
                <w:right w:val="nil"/>
                <w:between w:val="nil"/>
              </w:pBdr>
              <w:spacing w:after="120" w:line="240" w:lineRule="auto"/>
              <w:jc w:val="center"/>
              <w:rPr>
                <w:sz w:val="20"/>
                <w:szCs w:val="20"/>
              </w:rPr>
            </w:pPr>
            <w:r w:rsidRPr="002D68BB">
              <w:rPr>
                <w:sz w:val="20"/>
                <w:szCs w:val="20"/>
              </w:rPr>
              <w:t>Tema</w:t>
            </w:r>
          </w:p>
        </w:tc>
        <w:tc>
          <w:tcPr>
            <w:tcW w:w="4199" w:type="dxa"/>
            <w:shd w:val="clear" w:color="auto" w:fill="auto"/>
            <w:tcMar>
              <w:top w:w="100" w:type="dxa"/>
              <w:left w:w="100" w:type="dxa"/>
              <w:bottom w:w="100" w:type="dxa"/>
              <w:right w:w="100" w:type="dxa"/>
            </w:tcMar>
          </w:tcPr>
          <w:p w14:paraId="224E38EC" w14:textId="77777777" w:rsidR="001E5F2A" w:rsidRPr="002D68BB" w:rsidRDefault="00747094">
            <w:pPr>
              <w:widowControl w:val="0"/>
              <w:pBdr>
                <w:top w:val="nil"/>
                <w:left w:val="nil"/>
                <w:bottom w:val="nil"/>
                <w:right w:val="nil"/>
                <w:between w:val="nil"/>
              </w:pBdr>
              <w:spacing w:after="120" w:line="240" w:lineRule="auto"/>
              <w:jc w:val="center"/>
              <w:rPr>
                <w:sz w:val="20"/>
                <w:szCs w:val="20"/>
              </w:rPr>
            </w:pPr>
            <w:r w:rsidRPr="002D68BB">
              <w:rPr>
                <w:sz w:val="20"/>
                <w:szCs w:val="20"/>
              </w:rPr>
              <w:t>Referencia APA del material</w:t>
            </w:r>
          </w:p>
        </w:tc>
        <w:tc>
          <w:tcPr>
            <w:tcW w:w="3196" w:type="dxa"/>
            <w:shd w:val="clear" w:color="auto" w:fill="auto"/>
            <w:tcMar>
              <w:top w:w="100" w:type="dxa"/>
              <w:left w:w="100" w:type="dxa"/>
              <w:bottom w:w="100" w:type="dxa"/>
              <w:right w:w="100" w:type="dxa"/>
            </w:tcMar>
          </w:tcPr>
          <w:p w14:paraId="2DEA7247" w14:textId="77777777" w:rsidR="001E5F2A" w:rsidRPr="002D68BB" w:rsidRDefault="00747094">
            <w:pPr>
              <w:widowControl w:val="0"/>
              <w:pBdr>
                <w:top w:val="nil"/>
                <w:left w:val="nil"/>
                <w:bottom w:val="nil"/>
                <w:right w:val="nil"/>
                <w:between w:val="nil"/>
              </w:pBdr>
              <w:spacing w:after="120" w:line="240" w:lineRule="auto"/>
              <w:jc w:val="center"/>
              <w:rPr>
                <w:sz w:val="20"/>
                <w:szCs w:val="20"/>
              </w:rPr>
            </w:pPr>
            <w:r w:rsidRPr="002D68BB">
              <w:rPr>
                <w:sz w:val="20"/>
                <w:szCs w:val="20"/>
              </w:rPr>
              <w:t>tipo</w:t>
            </w:r>
          </w:p>
        </w:tc>
        <w:tc>
          <w:tcPr>
            <w:tcW w:w="4399" w:type="dxa"/>
            <w:shd w:val="clear" w:color="auto" w:fill="auto"/>
            <w:tcMar>
              <w:top w:w="100" w:type="dxa"/>
              <w:left w:w="100" w:type="dxa"/>
              <w:bottom w:w="100" w:type="dxa"/>
              <w:right w:w="100" w:type="dxa"/>
            </w:tcMar>
          </w:tcPr>
          <w:p w14:paraId="162EDEA5" w14:textId="77777777" w:rsidR="001E5F2A" w:rsidRPr="002D68BB" w:rsidRDefault="00747094">
            <w:pPr>
              <w:widowControl w:val="0"/>
              <w:pBdr>
                <w:top w:val="nil"/>
                <w:left w:val="nil"/>
                <w:bottom w:val="nil"/>
                <w:right w:val="nil"/>
                <w:between w:val="nil"/>
              </w:pBdr>
              <w:spacing w:after="120" w:line="240" w:lineRule="auto"/>
              <w:jc w:val="center"/>
              <w:rPr>
                <w:sz w:val="20"/>
                <w:szCs w:val="20"/>
              </w:rPr>
            </w:pPr>
            <w:r w:rsidRPr="002D68BB">
              <w:rPr>
                <w:sz w:val="20"/>
                <w:szCs w:val="20"/>
              </w:rPr>
              <w:t>Enlace</w:t>
            </w:r>
          </w:p>
        </w:tc>
      </w:tr>
      <w:tr w:rsidR="001E5F2A" w:rsidRPr="002D68BB" w14:paraId="41DAD006" w14:textId="77777777">
        <w:trPr>
          <w:trHeight w:val="1507"/>
        </w:trPr>
        <w:tc>
          <w:tcPr>
            <w:tcW w:w="2033" w:type="dxa"/>
            <w:shd w:val="clear" w:color="auto" w:fill="auto"/>
            <w:tcMar>
              <w:top w:w="100" w:type="dxa"/>
              <w:left w:w="100" w:type="dxa"/>
              <w:bottom w:w="100" w:type="dxa"/>
              <w:right w:w="100" w:type="dxa"/>
            </w:tcMar>
          </w:tcPr>
          <w:p w14:paraId="2C876231" w14:textId="4B64C6C9" w:rsidR="001E5F2A" w:rsidRPr="003C151C" w:rsidRDefault="003C151C">
            <w:pPr>
              <w:widowControl w:val="0"/>
              <w:pBdr>
                <w:top w:val="nil"/>
                <w:left w:val="nil"/>
                <w:bottom w:val="nil"/>
                <w:right w:val="nil"/>
                <w:between w:val="nil"/>
              </w:pBdr>
              <w:spacing w:after="120" w:line="240" w:lineRule="auto"/>
              <w:rPr>
                <w:b/>
                <w:bCs/>
                <w:color w:val="FF0000"/>
                <w:sz w:val="20"/>
                <w:szCs w:val="20"/>
              </w:rPr>
            </w:pPr>
            <w:r w:rsidRPr="003C151C">
              <w:rPr>
                <w:b/>
                <w:bCs/>
                <w:color w:val="FF0000"/>
                <w:sz w:val="20"/>
                <w:szCs w:val="20"/>
              </w:rPr>
              <w:t>Aspectos de las buenas prácticas de manufactura de alimentos</w:t>
            </w:r>
          </w:p>
        </w:tc>
        <w:tc>
          <w:tcPr>
            <w:tcW w:w="4199" w:type="dxa"/>
            <w:shd w:val="clear" w:color="auto" w:fill="auto"/>
            <w:tcMar>
              <w:top w:w="100" w:type="dxa"/>
              <w:left w:w="100" w:type="dxa"/>
              <w:bottom w:w="100" w:type="dxa"/>
              <w:right w:w="100" w:type="dxa"/>
            </w:tcMar>
          </w:tcPr>
          <w:p w14:paraId="60CEB96E" w14:textId="49AC5DB6" w:rsidR="001E5F2A" w:rsidRPr="00A012FA" w:rsidRDefault="00747094">
            <w:pPr>
              <w:widowControl w:val="0"/>
              <w:pBdr>
                <w:top w:val="nil"/>
                <w:left w:val="nil"/>
                <w:bottom w:val="nil"/>
                <w:right w:val="nil"/>
                <w:between w:val="nil"/>
              </w:pBdr>
              <w:spacing w:after="120" w:line="240" w:lineRule="auto"/>
              <w:rPr>
                <w:i/>
                <w:iCs/>
                <w:color w:val="FF0000"/>
                <w:sz w:val="20"/>
                <w:szCs w:val="20"/>
              </w:rPr>
            </w:pPr>
            <w:r w:rsidRPr="00A012FA">
              <w:rPr>
                <w:color w:val="FF0000"/>
                <w:sz w:val="20"/>
                <w:szCs w:val="20"/>
              </w:rPr>
              <w:t>Instituto Nacional de Penitenciaria, Universidad Autónoma de Occidente [</w:t>
            </w:r>
            <w:proofErr w:type="spellStart"/>
            <w:r w:rsidRPr="00A012FA">
              <w:rPr>
                <w:color w:val="FF0000"/>
                <w:sz w:val="20"/>
                <w:szCs w:val="20"/>
              </w:rPr>
              <w:t>I</w:t>
            </w:r>
            <w:r w:rsidR="00A012FA" w:rsidRPr="00A012FA">
              <w:rPr>
                <w:color w:val="FF0000"/>
                <w:sz w:val="20"/>
                <w:szCs w:val="20"/>
              </w:rPr>
              <w:t>N</w:t>
            </w:r>
            <w:r w:rsidRPr="00A012FA">
              <w:rPr>
                <w:color w:val="FF0000"/>
                <w:sz w:val="20"/>
                <w:szCs w:val="20"/>
              </w:rPr>
              <w:t>PEC</w:t>
            </w:r>
            <w:proofErr w:type="spellEnd"/>
            <w:r w:rsidRPr="00A012FA">
              <w:rPr>
                <w:color w:val="FF0000"/>
                <w:sz w:val="20"/>
                <w:szCs w:val="20"/>
              </w:rPr>
              <w:t>]</w:t>
            </w:r>
            <w:r w:rsidR="00A012FA" w:rsidRPr="00A012FA">
              <w:rPr>
                <w:color w:val="FF0000"/>
                <w:sz w:val="20"/>
                <w:szCs w:val="20"/>
              </w:rPr>
              <w:t xml:space="preserve">. </w:t>
            </w:r>
            <w:r w:rsidRPr="00A012FA">
              <w:rPr>
                <w:color w:val="FF0000"/>
                <w:sz w:val="20"/>
                <w:szCs w:val="20"/>
              </w:rPr>
              <w:t>(</w:t>
            </w:r>
            <w:r w:rsidR="00A012FA" w:rsidRPr="00A012FA">
              <w:rPr>
                <w:color w:val="FF0000"/>
                <w:sz w:val="20"/>
                <w:szCs w:val="20"/>
              </w:rPr>
              <w:t>s.</w:t>
            </w:r>
            <w:r w:rsidRPr="00A012FA">
              <w:rPr>
                <w:color w:val="FF0000"/>
                <w:sz w:val="20"/>
                <w:szCs w:val="20"/>
              </w:rPr>
              <w:t xml:space="preserve">f.).  </w:t>
            </w:r>
            <w:r w:rsidRPr="00A012FA">
              <w:rPr>
                <w:i/>
                <w:iCs/>
                <w:color w:val="FF0000"/>
                <w:sz w:val="20"/>
                <w:szCs w:val="20"/>
              </w:rPr>
              <w:t xml:space="preserve">Manual de buenas Prácticas de Manufactura Actividad Productiva de Panadería. </w:t>
            </w:r>
          </w:p>
          <w:p w14:paraId="75ACA3AC" w14:textId="77777777" w:rsidR="001E5F2A" w:rsidRPr="00A012FA" w:rsidRDefault="001E5F2A">
            <w:pPr>
              <w:widowControl w:val="0"/>
              <w:pBdr>
                <w:top w:val="nil"/>
                <w:left w:val="nil"/>
                <w:bottom w:val="nil"/>
                <w:right w:val="nil"/>
                <w:between w:val="nil"/>
              </w:pBdr>
              <w:spacing w:after="120" w:line="240" w:lineRule="auto"/>
              <w:rPr>
                <w:color w:val="FF0000"/>
                <w:sz w:val="20"/>
                <w:szCs w:val="20"/>
              </w:rPr>
            </w:pPr>
          </w:p>
        </w:tc>
        <w:tc>
          <w:tcPr>
            <w:tcW w:w="3196" w:type="dxa"/>
            <w:shd w:val="clear" w:color="auto" w:fill="auto"/>
            <w:tcMar>
              <w:top w:w="100" w:type="dxa"/>
              <w:left w:w="100" w:type="dxa"/>
              <w:bottom w:w="100" w:type="dxa"/>
              <w:right w:w="100" w:type="dxa"/>
            </w:tcMar>
          </w:tcPr>
          <w:p w14:paraId="7B100134" w14:textId="77777777" w:rsidR="001E5F2A" w:rsidRPr="002D68BB" w:rsidRDefault="00747094">
            <w:pPr>
              <w:widowControl w:val="0"/>
              <w:pBdr>
                <w:top w:val="nil"/>
                <w:left w:val="nil"/>
                <w:bottom w:val="nil"/>
                <w:right w:val="nil"/>
                <w:between w:val="nil"/>
              </w:pBdr>
              <w:spacing w:after="120" w:line="240" w:lineRule="auto"/>
              <w:rPr>
                <w:sz w:val="20"/>
                <w:szCs w:val="20"/>
              </w:rPr>
            </w:pPr>
            <w:r w:rsidRPr="002D68BB">
              <w:rPr>
                <w:sz w:val="20"/>
                <w:szCs w:val="20"/>
              </w:rPr>
              <w:t>Manual.</w:t>
            </w:r>
          </w:p>
          <w:p w14:paraId="300B34AF" w14:textId="77777777" w:rsidR="001E5F2A" w:rsidRPr="002D68BB" w:rsidRDefault="001E5F2A">
            <w:pPr>
              <w:widowControl w:val="0"/>
              <w:pBdr>
                <w:top w:val="nil"/>
                <w:left w:val="nil"/>
                <w:bottom w:val="nil"/>
                <w:right w:val="nil"/>
                <w:between w:val="nil"/>
              </w:pBdr>
              <w:spacing w:after="120" w:line="240" w:lineRule="auto"/>
              <w:rPr>
                <w:sz w:val="20"/>
                <w:szCs w:val="20"/>
              </w:rPr>
            </w:pPr>
          </w:p>
        </w:tc>
        <w:tc>
          <w:tcPr>
            <w:tcW w:w="4399" w:type="dxa"/>
            <w:shd w:val="clear" w:color="auto" w:fill="auto"/>
            <w:tcMar>
              <w:top w:w="100" w:type="dxa"/>
              <w:left w:w="100" w:type="dxa"/>
              <w:bottom w:w="100" w:type="dxa"/>
              <w:right w:w="100" w:type="dxa"/>
            </w:tcMar>
          </w:tcPr>
          <w:p w14:paraId="38F0DCBD" w14:textId="77777777" w:rsidR="001E5F2A" w:rsidRPr="002D68BB" w:rsidRDefault="00D53537">
            <w:pPr>
              <w:widowControl w:val="0"/>
              <w:pBdr>
                <w:top w:val="nil"/>
                <w:left w:val="nil"/>
                <w:bottom w:val="nil"/>
                <w:right w:val="nil"/>
                <w:between w:val="nil"/>
              </w:pBdr>
              <w:spacing w:after="120" w:line="240" w:lineRule="auto"/>
              <w:rPr>
                <w:sz w:val="20"/>
                <w:szCs w:val="20"/>
              </w:rPr>
            </w:pPr>
            <w:hyperlink r:id="rId160">
              <w:r w:rsidR="00747094" w:rsidRPr="002D68BB">
                <w:rPr>
                  <w:color w:val="0000FF"/>
                  <w:sz w:val="20"/>
                  <w:szCs w:val="20"/>
                  <w:u w:val="single"/>
                </w:rPr>
                <w:t>https://red.uao.edu.co/bitstream/handle/10614/9817/T7485A.pdf?sequence=2&amp;isAllowed=y</w:t>
              </w:r>
            </w:hyperlink>
          </w:p>
          <w:p w14:paraId="0B511D39" w14:textId="77777777" w:rsidR="001E5F2A" w:rsidRPr="002D68BB" w:rsidRDefault="001E5F2A">
            <w:pPr>
              <w:widowControl w:val="0"/>
              <w:pBdr>
                <w:top w:val="nil"/>
                <w:left w:val="nil"/>
                <w:bottom w:val="nil"/>
                <w:right w:val="nil"/>
                <w:between w:val="nil"/>
              </w:pBdr>
              <w:spacing w:after="120" w:line="240" w:lineRule="auto"/>
              <w:rPr>
                <w:sz w:val="20"/>
                <w:szCs w:val="20"/>
              </w:rPr>
            </w:pPr>
          </w:p>
        </w:tc>
      </w:tr>
      <w:tr w:rsidR="001E5F2A" w:rsidRPr="002D68BB" w14:paraId="622AA287" w14:textId="77777777">
        <w:trPr>
          <w:trHeight w:val="1386"/>
        </w:trPr>
        <w:tc>
          <w:tcPr>
            <w:tcW w:w="2033" w:type="dxa"/>
            <w:shd w:val="clear" w:color="auto" w:fill="auto"/>
            <w:tcMar>
              <w:top w:w="100" w:type="dxa"/>
              <w:left w:w="100" w:type="dxa"/>
              <w:bottom w:w="100" w:type="dxa"/>
              <w:right w:w="100" w:type="dxa"/>
            </w:tcMar>
          </w:tcPr>
          <w:p w14:paraId="026B587D" w14:textId="2FFBA6E6" w:rsidR="001E5F2A" w:rsidRPr="003C151C" w:rsidRDefault="003C151C">
            <w:pPr>
              <w:widowControl w:val="0"/>
              <w:spacing w:after="120" w:line="240" w:lineRule="auto"/>
              <w:rPr>
                <w:b/>
                <w:bCs/>
                <w:color w:val="FF0000"/>
                <w:sz w:val="20"/>
                <w:szCs w:val="20"/>
              </w:rPr>
            </w:pPr>
            <w:r w:rsidRPr="003C151C">
              <w:rPr>
                <w:b/>
                <w:bCs/>
                <w:color w:val="FF0000"/>
                <w:sz w:val="20"/>
                <w:szCs w:val="20"/>
              </w:rPr>
              <w:t>Aspectos de las buenas prácticas de manufactura de alimentos</w:t>
            </w:r>
          </w:p>
        </w:tc>
        <w:tc>
          <w:tcPr>
            <w:tcW w:w="4199" w:type="dxa"/>
            <w:shd w:val="clear" w:color="auto" w:fill="auto"/>
            <w:tcMar>
              <w:top w:w="100" w:type="dxa"/>
              <w:left w:w="100" w:type="dxa"/>
              <w:bottom w:w="100" w:type="dxa"/>
              <w:right w:w="100" w:type="dxa"/>
            </w:tcMar>
          </w:tcPr>
          <w:p w14:paraId="6B2E72DF" w14:textId="1E87D388" w:rsidR="001E5F2A" w:rsidRPr="00A012FA" w:rsidRDefault="00747094">
            <w:pPr>
              <w:widowControl w:val="0"/>
              <w:spacing w:after="120" w:line="240" w:lineRule="auto"/>
              <w:rPr>
                <w:color w:val="FF0000"/>
                <w:sz w:val="20"/>
                <w:szCs w:val="20"/>
              </w:rPr>
            </w:pPr>
            <w:r w:rsidRPr="00A012FA">
              <w:rPr>
                <w:color w:val="FF0000"/>
                <w:sz w:val="20"/>
                <w:szCs w:val="20"/>
              </w:rPr>
              <w:t>Organización Panamericana de la Salud.</w:t>
            </w:r>
            <w:r w:rsidR="00A012FA" w:rsidRPr="00A012FA">
              <w:rPr>
                <w:color w:val="FF0000"/>
                <w:sz w:val="20"/>
                <w:szCs w:val="20"/>
              </w:rPr>
              <w:t xml:space="preserve"> (s.f.). </w:t>
            </w:r>
            <w:r w:rsidRPr="00A012FA">
              <w:rPr>
                <w:i/>
                <w:iCs/>
                <w:color w:val="FF0000"/>
                <w:sz w:val="20"/>
                <w:szCs w:val="20"/>
              </w:rPr>
              <w:t xml:space="preserve">Manual de Capacitación para Manipuladores de Alimentos. </w:t>
            </w:r>
          </w:p>
        </w:tc>
        <w:tc>
          <w:tcPr>
            <w:tcW w:w="3196" w:type="dxa"/>
            <w:shd w:val="clear" w:color="auto" w:fill="auto"/>
            <w:tcMar>
              <w:top w:w="100" w:type="dxa"/>
              <w:left w:w="100" w:type="dxa"/>
              <w:bottom w:w="100" w:type="dxa"/>
              <w:right w:w="100" w:type="dxa"/>
            </w:tcMar>
          </w:tcPr>
          <w:p w14:paraId="6FF9CF72" w14:textId="77777777" w:rsidR="001E5F2A" w:rsidRPr="002D68BB" w:rsidRDefault="00747094">
            <w:pPr>
              <w:widowControl w:val="0"/>
              <w:spacing w:line="240" w:lineRule="auto"/>
              <w:rPr>
                <w:sz w:val="20"/>
                <w:szCs w:val="20"/>
              </w:rPr>
            </w:pPr>
            <w:r w:rsidRPr="002D68BB">
              <w:rPr>
                <w:sz w:val="20"/>
                <w:szCs w:val="20"/>
              </w:rPr>
              <w:t xml:space="preserve">Manual </w:t>
            </w:r>
          </w:p>
          <w:p w14:paraId="5D9831B0" w14:textId="77777777" w:rsidR="001E5F2A" w:rsidRPr="002D68BB" w:rsidRDefault="001E5F2A">
            <w:pPr>
              <w:widowControl w:val="0"/>
              <w:spacing w:line="240" w:lineRule="auto"/>
              <w:rPr>
                <w:sz w:val="20"/>
                <w:szCs w:val="20"/>
              </w:rPr>
            </w:pPr>
          </w:p>
        </w:tc>
        <w:tc>
          <w:tcPr>
            <w:tcW w:w="4399" w:type="dxa"/>
            <w:shd w:val="clear" w:color="auto" w:fill="auto"/>
            <w:tcMar>
              <w:top w:w="100" w:type="dxa"/>
              <w:left w:w="100" w:type="dxa"/>
              <w:bottom w:w="100" w:type="dxa"/>
              <w:right w:w="100" w:type="dxa"/>
            </w:tcMar>
          </w:tcPr>
          <w:p w14:paraId="32B70EB8" w14:textId="77777777" w:rsidR="001E5F2A" w:rsidRPr="002D68BB" w:rsidRDefault="00D53537">
            <w:pPr>
              <w:widowControl w:val="0"/>
              <w:spacing w:after="120" w:line="240" w:lineRule="auto"/>
              <w:rPr>
                <w:sz w:val="20"/>
                <w:szCs w:val="20"/>
              </w:rPr>
            </w:pPr>
            <w:hyperlink r:id="rId161">
              <w:r w:rsidR="00747094" w:rsidRPr="002D68BB">
                <w:rPr>
                  <w:color w:val="0000FF"/>
                  <w:sz w:val="20"/>
                  <w:szCs w:val="20"/>
                  <w:u w:val="single"/>
                </w:rPr>
                <w:t>https://www.paho.org/hq/dmdocuments/manual-manipuladores-alimentos-2014.pdf</w:t>
              </w:r>
            </w:hyperlink>
          </w:p>
          <w:p w14:paraId="33BC8442" w14:textId="77777777" w:rsidR="001E5F2A" w:rsidRPr="002D68BB" w:rsidRDefault="001E5F2A">
            <w:pPr>
              <w:widowControl w:val="0"/>
              <w:spacing w:after="120" w:line="240" w:lineRule="auto"/>
              <w:rPr>
                <w:sz w:val="20"/>
                <w:szCs w:val="20"/>
              </w:rPr>
            </w:pPr>
          </w:p>
        </w:tc>
      </w:tr>
    </w:tbl>
    <w:p w14:paraId="18AA0AFC" w14:textId="77777777" w:rsidR="001E5F2A" w:rsidRPr="002D68BB" w:rsidRDefault="001E5F2A">
      <w:pPr>
        <w:spacing w:after="120" w:line="240" w:lineRule="auto"/>
        <w:rPr>
          <w:sz w:val="20"/>
          <w:szCs w:val="20"/>
        </w:rPr>
      </w:pPr>
    </w:p>
    <w:p w14:paraId="4E741547" w14:textId="77777777" w:rsidR="001E5F2A" w:rsidRPr="002D68BB" w:rsidRDefault="001E5F2A">
      <w:pPr>
        <w:spacing w:after="120" w:line="240" w:lineRule="auto"/>
        <w:rPr>
          <w:sz w:val="20"/>
          <w:szCs w:val="20"/>
        </w:rPr>
      </w:pPr>
    </w:p>
    <w:p w14:paraId="56611351" w14:textId="77777777" w:rsidR="001E5F2A" w:rsidRPr="002D68BB" w:rsidRDefault="001E5F2A">
      <w:pPr>
        <w:keepNext/>
        <w:keepLines/>
        <w:pBdr>
          <w:top w:val="nil"/>
          <w:left w:val="nil"/>
          <w:bottom w:val="nil"/>
          <w:right w:val="nil"/>
          <w:between w:val="nil"/>
        </w:pBdr>
        <w:spacing w:after="120" w:line="240" w:lineRule="auto"/>
        <w:jc w:val="center"/>
        <w:rPr>
          <w:color w:val="000000"/>
          <w:sz w:val="20"/>
          <w:szCs w:val="20"/>
        </w:rPr>
      </w:pPr>
      <w:bookmarkStart w:id="37" w:name="_heading=h.17dp8vu" w:colFirst="0" w:colLast="0"/>
      <w:bookmarkEnd w:id="37"/>
    </w:p>
    <w:p w14:paraId="652EF20D" w14:textId="77777777" w:rsidR="001E5F2A" w:rsidRPr="002D68BB" w:rsidRDefault="00747094">
      <w:pPr>
        <w:spacing w:after="120" w:line="240" w:lineRule="auto"/>
        <w:rPr>
          <w:b/>
          <w:sz w:val="20"/>
          <w:szCs w:val="20"/>
        </w:rPr>
      </w:pPr>
      <w:r w:rsidRPr="002D68BB">
        <w:rPr>
          <w:b/>
          <w:sz w:val="20"/>
          <w:szCs w:val="20"/>
        </w:rPr>
        <w:t>GLOSARIO</w:t>
      </w:r>
    </w:p>
    <w:p w14:paraId="5508BE94" w14:textId="77777777" w:rsidR="001E5F2A" w:rsidRPr="002D68BB" w:rsidRDefault="001E5F2A">
      <w:pPr>
        <w:spacing w:after="120" w:line="240" w:lineRule="auto"/>
        <w:rPr>
          <w:sz w:val="20"/>
          <w:szCs w:val="20"/>
        </w:rPr>
      </w:pPr>
    </w:p>
    <w:tbl>
      <w:tblPr>
        <w:tblStyle w:val="affffffffff9"/>
        <w:tblW w:w="1376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4"/>
        <w:gridCol w:w="11412"/>
      </w:tblGrid>
      <w:tr w:rsidR="001E5F2A" w:rsidRPr="002D68BB" w14:paraId="678ED21B" w14:textId="77777777">
        <w:trPr>
          <w:trHeight w:val="674"/>
        </w:trPr>
        <w:tc>
          <w:tcPr>
            <w:tcW w:w="2354" w:type="dxa"/>
            <w:shd w:val="clear" w:color="auto" w:fill="C9DAF8"/>
            <w:tcMar>
              <w:top w:w="100" w:type="dxa"/>
              <w:left w:w="100" w:type="dxa"/>
              <w:bottom w:w="100" w:type="dxa"/>
              <w:right w:w="100" w:type="dxa"/>
            </w:tcMar>
          </w:tcPr>
          <w:p w14:paraId="4B841625" w14:textId="77777777" w:rsidR="001E5F2A" w:rsidRPr="002D68BB" w:rsidRDefault="00747094">
            <w:pPr>
              <w:widowControl w:val="0"/>
              <w:pBdr>
                <w:top w:val="nil"/>
                <w:left w:val="nil"/>
                <w:bottom w:val="nil"/>
                <w:right w:val="nil"/>
                <w:between w:val="nil"/>
              </w:pBdr>
              <w:spacing w:after="120" w:line="240" w:lineRule="auto"/>
              <w:rPr>
                <w:b/>
                <w:sz w:val="20"/>
                <w:szCs w:val="20"/>
              </w:rPr>
            </w:pPr>
            <w:r w:rsidRPr="002D68BB">
              <w:rPr>
                <w:b/>
                <w:sz w:val="20"/>
                <w:szCs w:val="20"/>
              </w:rPr>
              <w:t>Tipo de recurso</w:t>
            </w:r>
          </w:p>
        </w:tc>
        <w:tc>
          <w:tcPr>
            <w:tcW w:w="11412" w:type="dxa"/>
            <w:shd w:val="clear" w:color="auto" w:fill="C9DAF8"/>
            <w:tcMar>
              <w:top w:w="100" w:type="dxa"/>
              <w:left w:w="100" w:type="dxa"/>
              <w:bottom w:w="100" w:type="dxa"/>
              <w:right w:w="100" w:type="dxa"/>
            </w:tcMar>
          </w:tcPr>
          <w:p w14:paraId="2552763D" w14:textId="77777777" w:rsidR="001E5F2A" w:rsidRPr="002D68BB" w:rsidRDefault="00747094">
            <w:pPr>
              <w:keepNext/>
              <w:keepLines/>
              <w:pBdr>
                <w:top w:val="nil"/>
                <w:left w:val="nil"/>
                <w:bottom w:val="nil"/>
                <w:right w:val="nil"/>
                <w:between w:val="nil"/>
              </w:pBdr>
              <w:spacing w:after="120" w:line="240" w:lineRule="auto"/>
              <w:jc w:val="center"/>
              <w:rPr>
                <w:color w:val="000000"/>
                <w:sz w:val="20"/>
                <w:szCs w:val="20"/>
              </w:rPr>
            </w:pPr>
            <w:bookmarkStart w:id="38" w:name="_heading=h.3rdcrjn" w:colFirst="0" w:colLast="0"/>
            <w:bookmarkEnd w:id="38"/>
            <w:r w:rsidRPr="002D68BB">
              <w:rPr>
                <w:color w:val="000000"/>
                <w:sz w:val="20"/>
                <w:szCs w:val="20"/>
              </w:rPr>
              <w:t>Glosario</w:t>
            </w:r>
          </w:p>
        </w:tc>
      </w:tr>
      <w:tr w:rsidR="001E5F2A" w:rsidRPr="002D68BB" w14:paraId="187E2CEA" w14:textId="77777777">
        <w:trPr>
          <w:trHeight w:val="721"/>
        </w:trPr>
        <w:tc>
          <w:tcPr>
            <w:tcW w:w="2354" w:type="dxa"/>
            <w:shd w:val="clear" w:color="auto" w:fill="auto"/>
            <w:tcMar>
              <w:top w:w="100" w:type="dxa"/>
              <w:left w:w="100" w:type="dxa"/>
              <w:bottom w:w="100" w:type="dxa"/>
              <w:right w:w="100" w:type="dxa"/>
            </w:tcMar>
          </w:tcPr>
          <w:p w14:paraId="6D1F4EBE" w14:textId="77777777" w:rsidR="001E5F2A" w:rsidRPr="002D68BB" w:rsidRDefault="00747094">
            <w:pPr>
              <w:widowControl w:val="0"/>
              <w:pBdr>
                <w:top w:val="nil"/>
                <w:left w:val="nil"/>
                <w:bottom w:val="nil"/>
                <w:right w:val="nil"/>
                <w:between w:val="nil"/>
              </w:pBdr>
              <w:spacing w:after="120" w:line="240" w:lineRule="auto"/>
              <w:rPr>
                <w:sz w:val="20"/>
                <w:szCs w:val="20"/>
              </w:rPr>
            </w:pPr>
            <w:r w:rsidRPr="002D68BB">
              <w:rPr>
                <w:sz w:val="20"/>
                <w:szCs w:val="20"/>
              </w:rPr>
              <w:t>Alimento:</w:t>
            </w:r>
          </w:p>
        </w:tc>
        <w:tc>
          <w:tcPr>
            <w:tcW w:w="11412" w:type="dxa"/>
            <w:shd w:val="clear" w:color="auto" w:fill="auto"/>
            <w:tcMar>
              <w:top w:w="100" w:type="dxa"/>
              <w:left w:w="100" w:type="dxa"/>
              <w:bottom w:w="100" w:type="dxa"/>
              <w:right w:w="100" w:type="dxa"/>
            </w:tcMar>
          </w:tcPr>
          <w:p w14:paraId="651CAF4E" w14:textId="77777777" w:rsidR="001E5F2A" w:rsidRPr="002D68BB" w:rsidRDefault="00747094">
            <w:pPr>
              <w:widowControl w:val="0"/>
              <w:pBdr>
                <w:top w:val="nil"/>
                <w:left w:val="nil"/>
                <w:bottom w:val="nil"/>
                <w:right w:val="nil"/>
                <w:between w:val="nil"/>
              </w:pBdr>
              <w:spacing w:after="120"/>
              <w:rPr>
                <w:sz w:val="20"/>
                <w:szCs w:val="20"/>
              </w:rPr>
            </w:pPr>
            <w:r w:rsidRPr="002D68BB">
              <w:rPr>
                <w:sz w:val="20"/>
                <w:szCs w:val="20"/>
              </w:rPr>
              <w:t>es un producto de origen natural o elaborado con fines de ser consumido, para aportar al cuerpo humano nutrientes y/o energía, bien sean estos líquidos o solidos</w:t>
            </w:r>
          </w:p>
        </w:tc>
      </w:tr>
      <w:tr w:rsidR="001E5F2A" w:rsidRPr="002D68BB" w14:paraId="341FC010" w14:textId="77777777">
        <w:trPr>
          <w:trHeight w:val="897"/>
        </w:trPr>
        <w:tc>
          <w:tcPr>
            <w:tcW w:w="2354" w:type="dxa"/>
            <w:shd w:val="clear" w:color="auto" w:fill="auto"/>
            <w:tcMar>
              <w:top w:w="100" w:type="dxa"/>
              <w:left w:w="100" w:type="dxa"/>
              <w:bottom w:w="100" w:type="dxa"/>
              <w:right w:w="100" w:type="dxa"/>
            </w:tcMar>
          </w:tcPr>
          <w:p w14:paraId="3B8DBDDD" w14:textId="77777777" w:rsidR="001E5F2A" w:rsidRPr="002D68BB" w:rsidRDefault="00747094">
            <w:pPr>
              <w:widowControl w:val="0"/>
              <w:spacing w:line="240" w:lineRule="auto"/>
              <w:rPr>
                <w:sz w:val="20"/>
                <w:szCs w:val="20"/>
              </w:rPr>
            </w:pPr>
            <w:r w:rsidRPr="002D68BB">
              <w:rPr>
                <w:sz w:val="20"/>
                <w:szCs w:val="20"/>
              </w:rPr>
              <w:t>Alimento contaminado:</w:t>
            </w:r>
          </w:p>
        </w:tc>
        <w:tc>
          <w:tcPr>
            <w:tcW w:w="11412" w:type="dxa"/>
            <w:shd w:val="clear" w:color="auto" w:fill="auto"/>
            <w:tcMar>
              <w:top w:w="100" w:type="dxa"/>
              <w:left w:w="100" w:type="dxa"/>
              <w:bottom w:w="100" w:type="dxa"/>
              <w:right w:w="100" w:type="dxa"/>
            </w:tcMar>
          </w:tcPr>
          <w:p w14:paraId="47B98B3F" w14:textId="77777777" w:rsidR="001E5F2A" w:rsidRPr="002D68BB" w:rsidRDefault="00747094">
            <w:pPr>
              <w:widowControl w:val="0"/>
              <w:jc w:val="both"/>
              <w:rPr>
                <w:sz w:val="20"/>
                <w:szCs w:val="20"/>
              </w:rPr>
            </w:pPr>
            <w:r w:rsidRPr="002D68BB">
              <w:rPr>
                <w:sz w:val="20"/>
                <w:szCs w:val="20"/>
              </w:rPr>
              <w:t>alimento de origen natural o elaborado que presenta condiciones de degradación o contiene agentes de microorganismos, sustancias extrañas, no propias para el consumo, en cantidades superiores a las admitidas o permitidas por el cuerpo humano y las normas nacionales o internacionales.</w:t>
            </w:r>
          </w:p>
        </w:tc>
      </w:tr>
      <w:tr w:rsidR="001E5F2A" w:rsidRPr="002D68BB" w14:paraId="033F1215" w14:textId="77777777">
        <w:trPr>
          <w:trHeight w:val="633"/>
        </w:trPr>
        <w:tc>
          <w:tcPr>
            <w:tcW w:w="2354" w:type="dxa"/>
            <w:shd w:val="clear" w:color="auto" w:fill="auto"/>
            <w:tcMar>
              <w:top w:w="100" w:type="dxa"/>
              <w:left w:w="100" w:type="dxa"/>
              <w:bottom w:w="100" w:type="dxa"/>
              <w:right w:w="100" w:type="dxa"/>
            </w:tcMar>
          </w:tcPr>
          <w:p w14:paraId="4117E6ED" w14:textId="77777777" w:rsidR="001E5F2A" w:rsidRPr="002D68BB" w:rsidRDefault="00747094">
            <w:pPr>
              <w:widowControl w:val="0"/>
              <w:spacing w:after="120" w:line="240" w:lineRule="auto"/>
              <w:rPr>
                <w:sz w:val="20"/>
                <w:szCs w:val="20"/>
              </w:rPr>
            </w:pPr>
            <w:r w:rsidRPr="002D68BB">
              <w:rPr>
                <w:sz w:val="20"/>
                <w:szCs w:val="20"/>
              </w:rPr>
              <w:t>Autoridades Sanitarias:</w:t>
            </w:r>
          </w:p>
        </w:tc>
        <w:tc>
          <w:tcPr>
            <w:tcW w:w="11412" w:type="dxa"/>
            <w:shd w:val="clear" w:color="auto" w:fill="auto"/>
            <w:tcMar>
              <w:top w:w="100" w:type="dxa"/>
              <w:left w:w="100" w:type="dxa"/>
              <w:bottom w:w="100" w:type="dxa"/>
              <w:right w:w="100" w:type="dxa"/>
            </w:tcMar>
          </w:tcPr>
          <w:p w14:paraId="4D02E604" w14:textId="77777777" w:rsidR="001E5F2A" w:rsidRPr="002D68BB" w:rsidRDefault="00747094">
            <w:pPr>
              <w:widowControl w:val="0"/>
              <w:spacing w:after="120" w:line="240" w:lineRule="auto"/>
              <w:rPr>
                <w:sz w:val="20"/>
                <w:szCs w:val="20"/>
              </w:rPr>
            </w:pPr>
            <w:r w:rsidRPr="002D68BB">
              <w:rPr>
                <w:sz w:val="20"/>
                <w:szCs w:val="20"/>
              </w:rPr>
              <w:t>son las entidades públicas de Salud del orden nacional o local, que ejercen funciones de expedición de normas, inspección, vigilancia y control de prevención para garantizar la salud pública de las personas y el cumplimiento de las normas.</w:t>
            </w:r>
          </w:p>
        </w:tc>
      </w:tr>
      <w:tr w:rsidR="00762163" w:rsidRPr="002D68BB" w14:paraId="004A012A" w14:textId="77777777">
        <w:trPr>
          <w:trHeight w:val="633"/>
        </w:trPr>
        <w:tc>
          <w:tcPr>
            <w:tcW w:w="2354" w:type="dxa"/>
            <w:shd w:val="clear" w:color="auto" w:fill="auto"/>
            <w:tcMar>
              <w:top w:w="100" w:type="dxa"/>
              <w:left w:w="100" w:type="dxa"/>
              <w:bottom w:w="100" w:type="dxa"/>
              <w:right w:w="100" w:type="dxa"/>
            </w:tcMar>
          </w:tcPr>
          <w:p w14:paraId="3B68C414" w14:textId="2EAD0027" w:rsidR="00762163" w:rsidRPr="00762163" w:rsidRDefault="00762163">
            <w:pPr>
              <w:widowControl w:val="0"/>
              <w:spacing w:after="120" w:line="240" w:lineRule="auto"/>
              <w:rPr>
                <w:color w:val="FF0000"/>
                <w:sz w:val="20"/>
                <w:szCs w:val="20"/>
              </w:rPr>
            </w:pPr>
            <w:commentRangeStart w:id="39"/>
            <w:r w:rsidRPr="00762163">
              <w:rPr>
                <w:color w:val="FF0000"/>
                <w:sz w:val="20"/>
                <w:szCs w:val="20"/>
              </w:rPr>
              <w:t>Clasificación de alimentos:</w:t>
            </w:r>
          </w:p>
        </w:tc>
        <w:tc>
          <w:tcPr>
            <w:tcW w:w="11412" w:type="dxa"/>
            <w:shd w:val="clear" w:color="auto" w:fill="auto"/>
            <w:tcMar>
              <w:top w:w="100" w:type="dxa"/>
              <w:left w:w="100" w:type="dxa"/>
              <w:bottom w:w="100" w:type="dxa"/>
              <w:right w:w="100" w:type="dxa"/>
            </w:tcMar>
          </w:tcPr>
          <w:p w14:paraId="3D36F461" w14:textId="552413E8" w:rsidR="00762163" w:rsidRPr="00762163" w:rsidRDefault="0067724D">
            <w:pPr>
              <w:widowControl w:val="0"/>
              <w:spacing w:after="120" w:line="240" w:lineRule="auto"/>
              <w:rPr>
                <w:color w:val="FF0000"/>
                <w:sz w:val="20"/>
                <w:szCs w:val="20"/>
              </w:rPr>
            </w:pPr>
            <w:r>
              <w:rPr>
                <w:color w:val="FF0000"/>
                <w:sz w:val="20"/>
                <w:szCs w:val="20"/>
              </w:rPr>
              <w:t>i</w:t>
            </w:r>
            <w:r w:rsidR="00762163" w:rsidRPr="00762163">
              <w:rPr>
                <w:color w:val="FF0000"/>
                <w:sz w:val="20"/>
                <w:szCs w:val="20"/>
              </w:rPr>
              <w:t>dentificación de los alimentos en función de su producción y comercialización para reconocer cómo estos se clasifican y, de este modo, identificar el tipo de riesgo y las propiedades que tiene.</w:t>
            </w:r>
            <w:commentRangeEnd w:id="39"/>
            <w:r w:rsidR="00762163">
              <w:rPr>
                <w:rStyle w:val="CommentReference"/>
              </w:rPr>
              <w:commentReference w:id="39"/>
            </w:r>
          </w:p>
        </w:tc>
      </w:tr>
      <w:tr w:rsidR="001E5F2A" w:rsidRPr="002D68BB" w14:paraId="17021E7E" w14:textId="77777777">
        <w:trPr>
          <w:trHeight w:val="651"/>
        </w:trPr>
        <w:tc>
          <w:tcPr>
            <w:tcW w:w="2354" w:type="dxa"/>
            <w:shd w:val="clear" w:color="auto" w:fill="auto"/>
            <w:tcMar>
              <w:top w:w="100" w:type="dxa"/>
              <w:left w:w="100" w:type="dxa"/>
              <w:bottom w:w="100" w:type="dxa"/>
              <w:right w:w="100" w:type="dxa"/>
            </w:tcMar>
          </w:tcPr>
          <w:p w14:paraId="25A54EF3" w14:textId="77777777" w:rsidR="001E5F2A" w:rsidRPr="002D68BB" w:rsidRDefault="00747094">
            <w:pPr>
              <w:widowControl w:val="0"/>
              <w:spacing w:after="120" w:line="240" w:lineRule="auto"/>
              <w:rPr>
                <w:sz w:val="20"/>
                <w:szCs w:val="20"/>
              </w:rPr>
            </w:pPr>
            <w:r w:rsidRPr="002D68BB">
              <w:rPr>
                <w:sz w:val="20"/>
                <w:szCs w:val="20"/>
              </w:rPr>
              <w:t>Inocuidad</w:t>
            </w:r>
          </w:p>
        </w:tc>
        <w:tc>
          <w:tcPr>
            <w:tcW w:w="11412" w:type="dxa"/>
            <w:shd w:val="clear" w:color="auto" w:fill="auto"/>
            <w:tcMar>
              <w:top w:w="100" w:type="dxa"/>
              <w:left w:w="100" w:type="dxa"/>
              <w:bottom w:w="100" w:type="dxa"/>
              <w:right w:w="100" w:type="dxa"/>
            </w:tcMar>
          </w:tcPr>
          <w:p w14:paraId="51D29745" w14:textId="77777777" w:rsidR="001E5F2A" w:rsidRPr="002D68BB" w:rsidRDefault="00747094">
            <w:pPr>
              <w:widowControl w:val="0"/>
              <w:spacing w:after="120" w:line="240" w:lineRule="auto"/>
              <w:rPr>
                <w:sz w:val="20"/>
                <w:szCs w:val="20"/>
              </w:rPr>
            </w:pPr>
            <w:r w:rsidRPr="002D68BB">
              <w:rPr>
                <w:sz w:val="20"/>
                <w:szCs w:val="20"/>
              </w:rPr>
              <w:t>es la característica natural de los alimentos en la que no causarán daño al consumidor, se debe mantener en adecuadas condiciones naturales o de integridad de sus componentes, sin agentes tóxicos o de microrganismos.</w:t>
            </w:r>
          </w:p>
        </w:tc>
      </w:tr>
      <w:tr w:rsidR="001E5F2A" w:rsidRPr="002D68BB" w14:paraId="44AA696B" w14:textId="77777777">
        <w:trPr>
          <w:trHeight w:val="633"/>
        </w:trPr>
        <w:tc>
          <w:tcPr>
            <w:tcW w:w="2354" w:type="dxa"/>
            <w:shd w:val="clear" w:color="auto" w:fill="auto"/>
            <w:tcMar>
              <w:top w:w="100" w:type="dxa"/>
              <w:left w:w="100" w:type="dxa"/>
              <w:bottom w:w="100" w:type="dxa"/>
              <w:right w:w="100" w:type="dxa"/>
            </w:tcMar>
          </w:tcPr>
          <w:p w14:paraId="475874E1" w14:textId="77777777" w:rsidR="001E5F2A" w:rsidRPr="002D68BB" w:rsidRDefault="00747094">
            <w:pPr>
              <w:widowControl w:val="0"/>
              <w:spacing w:after="120" w:line="240" w:lineRule="auto"/>
              <w:rPr>
                <w:sz w:val="20"/>
                <w:szCs w:val="20"/>
              </w:rPr>
            </w:pPr>
            <w:r w:rsidRPr="002D68BB">
              <w:rPr>
                <w:sz w:val="20"/>
                <w:szCs w:val="20"/>
              </w:rPr>
              <w:t>Envase primario.</w:t>
            </w:r>
          </w:p>
        </w:tc>
        <w:tc>
          <w:tcPr>
            <w:tcW w:w="11412" w:type="dxa"/>
            <w:shd w:val="clear" w:color="auto" w:fill="auto"/>
            <w:tcMar>
              <w:top w:w="100" w:type="dxa"/>
              <w:left w:w="100" w:type="dxa"/>
              <w:bottom w:w="100" w:type="dxa"/>
              <w:right w:w="100" w:type="dxa"/>
            </w:tcMar>
          </w:tcPr>
          <w:p w14:paraId="2788C2EB" w14:textId="77777777" w:rsidR="001E5F2A" w:rsidRPr="002D68BB" w:rsidRDefault="00747094">
            <w:pPr>
              <w:widowControl w:val="0"/>
              <w:spacing w:after="120" w:line="240" w:lineRule="auto"/>
              <w:rPr>
                <w:sz w:val="20"/>
                <w:szCs w:val="20"/>
              </w:rPr>
            </w:pPr>
            <w:r w:rsidRPr="002D68BB">
              <w:rPr>
                <w:sz w:val="20"/>
                <w:szCs w:val="20"/>
              </w:rPr>
              <w:t>es el elemento que soporta y está en contacto directo con el alimento, protegiéndolo desde su fabricación o elaboración hasta su entrega su consumo.</w:t>
            </w:r>
          </w:p>
        </w:tc>
      </w:tr>
      <w:tr w:rsidR="001E5F2A" w:rsidRPr="002D68BB" w14:paraId="6054D835" w14:textId="77777777">
        <w:trPr>
          <w:trHeight w:val="897"/>
        </w:trPr>
        <w:tc>
          <w:tcPr>
            <w:tcW w:w="2354" w:type="dxa"/>
            <w:shd w:val="clear" w:color="auto" w:fill="auto"/>
            <w:tcMar>
              <w:top w:w="100" w:type="dxa"/>
              <w:left w:w="100" w:type="dxa"/>
              <w:bottom w:w="100" w:type="dxa"/>
              <w:right w:w="100" w:type="dxa"/>
            </w:tcMar>
          </w:tcPr>
          <w:p w14:paraId="589B029D" w14:textId="77777777" w:rsidR="001E5F2A" w:rsidRPr="002D68BB" w:rsidRDefault="00747094">
            <w:pPr>
              <w:widowControl w:val="0"/>
              <w:spacing w:after="120" w:line="240" w:lineRule="auto"/>
              <w:rPr>
                <w:sz w:val="20"/>
                <w:szCs w:val="20"/>
              </w:rPr>
            </w:pPr>
            <w:r w:rsidRPr="002D68BB">
              <w:rPr>
                <w:sz w:val="20"/>
                <w:szCs w:val="20"/>
              </w:rPr>
              <w:t>Plan sanitario:</w:t>
            </w:r>
          </w:p>
        </w:tc>
        <w:tc>
          <w:tcPr>
            <w:tcW w:w="11412" w:type="dxa"/>
            <w:shd w:val="clear" w:color="auto" w:fill="auto"/>
            <w:tcMar>
              <w:top w:w="100" w:type="dxa"/>
              <w:left w:w="100" w:type="dxa"/>
              <w:bottom w:w="100" w:type="dxa"/>
              <w:right w:w="100" w:type="dxa"/>
            </w:tcMar>
          </w:tcPr>
          <w:p w14:paraId="4DC02B95" w14:textId="77777777" w:rsidR="001E5F2A" w:rsidRPr="002D68BB" w:rsidRDefault="00747094">
            <w:pPr>
              <w:widowControl w:val="0"/>
              <w:spacing w:after="120" w:line="240" w:lineRule="auto"/>
              <w:rPr>
                <w:sz w:val="20"/>
                <w:szCs w:val="20"/>
              </w:rPr>
            </w:pPr>
            <w:r w:rsidRPr="002D68BB">
              <w:rPr>
                <w:sz w:val="20"/>
                <w:szCs w:val="20"/>
              </w:rPr>
              <w:t>es el conjunto de actividades y características que deben cumplir las empresas y sus recursos como bodegas, edificaciones, equipos, utensilios, para la fabricación, elaboración y procesamiento, obtención, almacenamiento y distribución de alimentos, de manera regular.</w:t>
            </w:r>
          </w:p>
        </w:tc>
      </w:tr>
      <w:tr w:rsidR="001E5F2A" w:rsidRPr="002D68BB" w14:paraId="7715FADB" w14:textId="77777777">
        <w:trPr>
          <w:trHeight w:val="651"/>
        </w:trPr>
        <w:tc>
          <w:tcPr>
            <w:tcW w:w="2354" w:type="dxa"/>
            <w:shd w:val="clear" w:color="auto" w:fill="auto"/>
            <w:tcMar>
              <w:top w:w="100" w:type="dxa"/>
              <w:left w:w="100" w:type="dxa"/>
              <w:bottom w:w="100" w:type="dxa"/>
              <w:right w:w="100" w:type="dxa"/>
            </w:tcMar>
          </w:tcPr>
          <w:p w14:paraId="31F7445E" w14:textId="77777777" w:rsidR="001E5F2A" w:rsidRPr="002D68BB" w:rsidRDefault="00747094">
            <w:pPr>
              <w:widowControl w:val="0"/>
              <w:spacing w:after="120" w:line="240" w:lineRule="auto"/>
              <w:rPr>
                <w:sz w:val="20"/>
                <w:szCs w:val="20"/>
              </w:rPr>
            </w:pPr>
            <w:r w:rsidRPr="002D68BB">
              <w:rPr>
                <w:sz w:val="20"/>
                <w:szCs w:val="20"/>
              </w:rPr>
              <w:t>Portafolio de productos</w:t>
            </w:r>
          </w:p>
        </w:tc>
        <w:tc>
          <w:tcPr>
            <w:tcW w:w="11412" w:type="dxa"/>
            <w:shd w:val="clear" w:color="auto" w:fill="auto"/>
            <w:tcMar>
              <w:top w:w="100" w:type="dxa"/>
              <w:left w:w="100" w:type="dxa"/>
              <w:bottom w:w="100" w:type="dxa"/>
              <w:right w:w="100" w:type="dxa"/>
            </w:tcMar>
          </w:tcPr>
          <w:p w14:paraId="76069F30" w14:textId="77777777" w:rsidR="001E5F2A" w:rsidRPr="002D68BB" w:rsidRDefault="00747094">
            <w:pPr>
              <w:widowControl w:val="0"/>
              <w:spacing w:after="120" w:line="240" w:lineRule="auto"/>
              <w:rPr>
                <w:sz w:val="20"/>
                <w:szCs w:val="20"/>
              </w:rPr>
            </w:pPr>
            <w:r w:rsidRPr="002D68BB">
              <w:rPr>
                <w:sz w:val="20"/>
                <w:szCs w:val="20"/>
              </w:rPr>
              <w:t>es el conjunto de productos que una empresa pone en oferta y comercialización a sus diferentes tipos de clientes, los cuales están ordenados por líneas o categorías de productos, siendo que la empresa es la que establece dichas categorías para su gestión.</w:t>
            </w:r>
          </w:p>
        </w:tc>
      </w:tr>
      <w:tr w:rsidR="001E5F2A" w:rsidRPr="002D68BB" w14:paraId="1234D74A" w14:textId="77777777">
        <w:trPr>
          <w:trHeight w:val="633"/>
        </w:trPr>
        <w:tc>
          <w:tcPr>
            <w:tcW w:w="2354" w:type="dxa"/>
            <w:shd w:val="clear" w:color="auto" w:fill="auto"/>
            <w:tcMar>
              <w:top w:w="100" w:type="dxa"/>
              <w:left w:w="100" w:type="dxa"/>
              <w:bottom w:w="100" w:type="dxa"/>
              <w:right w:w="100" w:type="dxa"/>
            </w:tcMar>
          </w:tcPr>
          <w:p w14:paraId="21459EAB" w14:textId="77777777" w:rsidR="001E5F2A" w:rsidRPr="002D68BB" w:rsidRDefault="00747094">
            <w:pPr>
              <w:widowControl w:val="0"/>
              <w:spacing w:after="120" w:line="240" w:lineRule="auto"/>
              <w:rPr>
                <w:sz w:val="20"/>
                <w:szCs w:val="20"/>
              </w:rPr>
            </w:pPr>
            <w:r w:rsidRPr="002D68BB">
              <w:rPr>
                <w:sz w:val="20"/>
                <w:szCs w:val="20"/>
              </w:rPr>
              <w:lastRenderedPageBreak/>
              <w:t>Norma sanitaria:</w:t>
            </w:r>
          </w:p>
        </w:tc>
        <w:tc>
          <w:tcPr>
            <w:tcW w:w="11412" w:type="dxa"/>
            <w:shd w:val="clear" w:color="auto" w:fill="auto"/>
            <w:tcMar>
              <w:top w:w="100" w:type="dxa"/>
              <w:left w:w="100" w:type="dxa"/>
              <w:bottom w:w="100" w:type="dxa"/>
              <w:right w:w="100" w:type="dxa"/>
            </w:tcMar>
          </w:tcPr>
          <w:p w14:paraId="06E4CA62" w14:textId="77777777" w:rsidR="001E5F2A" w:rsidRPr="002D68BB" w:rsidRDefault="00747094">
            <w:pPr>
              <w:widowControl w:val="0"/>
              <w:spacing w:after="120" w:line="240" w:lineRule="auto"/>
              <w:rPr>
                <w:sz w:val="20"/>
                <w:szCs w:val="20"/>
              </w:rPr>
            </w:pPr>
            <w:r w:rsidRPr="002D68BB">
              <w:rPr>
                <w:sz w:val="20"/>
                <w:szCs w:val="20"/>
              </w:rPr>
              <w:t>son las disposiciones emitidas por el gobierno o las entidades sanitarias para cumplimiento de las personas o entidades que participan en las actividades de fabricación elaboración de productos alimentarios.</w:t>
            </w:r>
          </w:p>
        </w:tc>
      </w:tr>
      <w:tr w:rsidR="001E5F2A" w:rsidRPr="002D68BB" w14:paraId="0FE0AEB2" w14:textId="77777777">
        <w:trPr>
          <w:trHeight w:val="897"/>
        </w:trPr>
        <w:tc>
          <w:tcPr>
            <w:tcW w:w="2354" w:type="dxa"/>
            <w:shd w:val="clear" w:color="auto" w:fill="auto"/>
            <w:tcMar>
              <w:top w:w="100" w:type="dxa"/>
              <w:left w:w="100" w:type="dxa"/>
              <w:bottom w:w="100" w:type="dxa"/>
              <w:right w:w="100" w:type="dxa"/>
            </w:tcMar>
          </w:tcPr>
          <w:p w14:paraId="1033E284" w14:textId="77777777" w:rsidR="001E5F2A" w:rsidRPr="002D68BB" w:rsidRDefault="00747094">
            <w:pPr>
              <w:widowControl w:val="0"/>
              <w:spacing w:after="120" w:line="240" w:lineRule="auto"/>
              <w:rPr>
                <w:sz w:val="20"/>
                <w:szCs w:val="20"/>
              </w:rPr>
            </w:pPr>
            <w:r w:rsidRPr="002D68BB">
              <w:rPr>
                <w:sz w:val="20"/>
                <w:szCs w:val="20"/>
              </w:rPr>
              <w:t>Vida útil del producto:</w:t>
            </w:r>
          </w:p>
        </w:tc>
        <w:tc>
          <w:tcPr>
            <w:tcW w:w="11412" w:type="dxa"/>
            <w:shd w:val="clear" w:color="auto" w:fill="auto"/>
            <w:tcMar>
              <w:top w:w="100" w:type="dxa"/>
              <w:left w:w="100" w:type="dxa"/>
              <w:bottom w:w="100" w:type="dxa"/>
              <w:right w:w="100" w:type="dxa"/>
            </w:tcMar>
          </w:tcPr>
          <w:p w14:paraId="31859102" w14:textId="77777777" w:rsidR="001E5F2A" w:rsidRPr="002D68BB" w:rsidRDefault="00747094">
            <w:pPr>
              <w:widowControl w:val="0"/>
              <w:spacing w:after="120" w:line="240" w:lineRule="auto"/>
              <w:rPr>
                <w:sz w:val="20"/>
                <w:szCs w:val="20"/>
              </w:rPr>
            </w:pPr>
            <w:r w:rsidRPr="002D68BB">
              <w:rPr>
                <w:sz w:val="20"/>
                <w:szCs w:val="20"/>
              </w:rPr>
              <w:t>es el periodo de tiempo que tiene un producto para su consumo sin entrar en riesgos o degradación, el cual está comprendido entre la fecha de fabricación y la fecha de vencimiento que es un estimado de cuando sus características organolépticas pueden cambiar.</w:t>
            </w:r>
          </w:p>
          <w:p w14:paraId="6C18D643" w14:textId="77777777" w:rsidR="001E5F2A" w:rsidRPr="002D68BB" w:rsidRDefault="001E5F2A">
            <w:pPr>
              <w:widowControl w:val="0"/>
              <w:spacing w:after="120" w:line="240" w:lineRule="auto"/>
              <w:rPr>
                <w:sz w:val="20"/>
                <w:szCs w:val="20"/>
              </w:rPr>
            </w:pPr>
          </w:p>
        </w:tc>
      </w:tr>
    </w:tbl>
    <w:p w14:paraId="399A9AF0" w14:textId="77777777" w:rsidR="001E5F2A" w:rsidRPr="002D68BB" w:rsidRDefault="001E5F2A">
      <w:pPr>
        <w:spacing w:after="120" w:line="240" w:lineRule="auto"/>
        <w:rPr>
          <w:sz w:val="20"/>
          <w:szCs w:val="20"/>
        </w:rPr>
      </w:pPr>
    </w:p>
    <w:p w14:paraId="7B36AC78" w14:textId="77777777" w:rsidR="001E5F2A" w:rsidRPr="002D68BB" w:rsidRDefault="001E5F2A">
      <w:pPr>
        <w:spacing w:after="120" w:line="240" w:lineRule="auto"/>
        <w:rPr>
          <w:b/>
          <w:sz w:val="20"/>
          <w:szCs w:val="20"/>
        </w:rPr>
      </w:pPr>
    </w:p>
    <w:p w14:paraId="7B837C23" w14:textId="77777777" w:rsidR="001E5F2A" w:rsidRPr="002D68BB" w:rsidRDefault="00747094">
      <w:pPr>
        <w:spacing w:after="120" w:line="240" w:lineRule="auto"/>
        <w:rPr>
          <w:b/>
          <w:sz w:val="20"/>
          <w:szCs w:val="20"/>
        </w:rPr>
      </w:pPr>
      <w:r w:rsidRPr="002D68BB">
        <w:rPr>
          <w:b/>
          <w:sz w:val="20"/>
          <w:szCs w:val="20"/>
        </w:rPr>
        <w:t>REFERENTES BIBLIOGRÁFICOS</w:t>
      </w:r>
    </w:p>
    <w:p w14:paraId="7E3E575A" w14:textId="77777777" w:rsidR="001E5F2A" w:rsidRPr="002D68BB" w:rsidRDefault="001E5F2A">
      <w:pPr>
        <w:spacing w:after="120" w:line="240" w:lineRule="auto"/>
        <w:rPr>
          <w:sz w:val="20"/>
          <w:szCs w:val="20"/>
        </w:rPr>
      </w:pPr>
    </w:p>
    <w:tbl>
      <w:tblPr>
        <w:tblStyle w:val="affffffffffa"/>
        <w:tblW w:w="13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78"/>
        <w:gridCol w:w="11937"/>
      </w:tblGrid>
      <w:tr w:rsidR="001E5F2A" w:rsidRPr="002D68BB" w14:paraId="4D62959C" w14:textId="77777777">
        <w:trPr>
          <w:trHeight w:val="649"/>
        </w:trPr>
        <w:tc>
          <w:tcPr>
            <w:tcW w:w="1678" w:type="dxa"/>
            <w:shd w:val="clear" w:color="auto" w:fill="C9DAF8"/>
            <w:tcMar>
              <w:top w:w="100" w:type="dxa"/>
              <w:left w:w="100" w:type="dxa"/>
              <w:bottom w:w="100" w:type="dxa"/>
              <w:right w:w="100" w:type="dxa"/>
            </w:tcMar>
          </w:tcPr>
          <w:p w14:paraId="38AA15A7" w14:textId="77777777" w:rsidR="001E5F2A" w:rsidRPr="002D68BB" w:rsidRDefault="00747094">
            <w:pPr>
              <w:widowControl w:val="0"/>
              <w:spacing w:after="120" w:line="240" w:lineRule="auto"/>
              <w:rPr>
                <w:b/>
                <w:sz w:val="20"/>
                <w:szCs w:val="20"/>
              </w:rPr>
            </w:pPr>
            <w:r w:rsidRPr="002D68BB">
              <w:rPr>
                <w:b/>
                <w:sz w:val="20"/>
                <w:szCs w:val="20"/>
              </w:rPr>
              <w:t>Tipo de recurso</w:t>
            </w:r>
          </w:p>
        </w:tc>
        <w:tc>
          <w:tcPr>
            <w:tcW w:w="11937" w:type="dxa"/>
            <w:shd w:val="clear" w:color="auto" w:fill="C9DAF8"/>
            <w:tcMar>
              <w:top w:w="100" w:type="dxa"/>
              <w:left w:w="100" w:type="dxa"/>
              <w:bottom w:w="100" w:type="dxa"/>
              <w:right w:w="100" w:type="dxa"/>
            </w:tcMar>
          </w:tcPr>
          <w:p w14:paraId="700D682E" w14:textId="77777777" w:rsidR="001E5F2A" w:rsidRPr="002D68BB" w:rsidRDefault="00747094">
            <w:pPr>
              <w:keepNext/>
              <w:keepLines/>
              <w:pBdr>
                <w:top w:val="nil"/>
                <w:left w:val="nil"/>
                <w:bottom w:val="nil"/>
                <w:right w:val="nil"/>
                <w:between w:val="nil"/>
              </w:pBdr>
              <w:spacing w:after="120" w:line="240" w:lineRule="auto"/>
              <w:jc w:val="center"/>
              <w:rPr>
                <w:color w:val="000000"/>
                <w:sz w:val="20"/>
                <w:szCs w:val="20"/>
              </w:rPr>
            </w:pPr>
            <w:bookmarkStart w:id="40" w:name="_heading=h.26in1rg" w:colFirst="0" w:colLast="0"/>
            <w:bookmarkEnd w:id="40"/>
            <w:r w:rsidRPr="002D68BB">
              <w:rPr>
                <w:color w:val="000000"/>
                <w:sz w:val="20"/>
                <w:szCs w:val="20"/>
              </w:rPr>
              <w:t>Bibliografía</w:t>
            </w:r>
          </w:p>
        </w:tc>
      </w:tr>
      <w:tr w:rsidR="001E5F2A" w:rsidRPr="002D68BB" w14:paraId="0F026E9C" w14:textId="77777777">
        <w:trPr>
          <w:trHeight w:val="414"/>
        </w:trPr>
        <w:tc>
          <w:tcPr>
            <w:tcW w:w="13615" w:type="dxa"/>
            <w:gridSpan w:val="2"/>
            <w:shd w:val="clear" w:color="auto" w:fill="auto"/>
            <w:tcMar>
              <w:top w:w="100" w:type="dxa"/>
              <w:left w:w="100" w:type="dxa"/>
              <w:bottom w:w="100" w:type="dxa"/>
              <w:right w:w="100" w:type="dxa"/>
            </w:tcMar>
          </w:tcPr>
          <w:p w14:paraId="5A1266E6" w14:textId="396D36EB" w:rsidR="001E5F2A" w:rsidRPr="002D68BB" w:rsidRDefault="00747094">
            <w:pPr>
              <w:pBdr>
                <w:top w:val="nil"/>
                <w:left w:val="nil"/>
                <w:bottom w:val="nil"/>
                <w:right w:val="nil"/>
                <w:between w:val="nil"/>
              </w:pBdr>
              <w:ind w:left="720" w:hanging="720"/>
              <w:rPr>
                <w:color w:val="000000"/>
                <w:sz w:val="20"/>
                <w:szCs w:val="20"/>
              </w:rPr>
            </w:pPr>
            <w:r w:rsidRPr="0067724D">
              <w:rPr>
                <w:color w:val="FF0000"/>
                <w:sz w:val="20"/>
                <w:szCs w:val="20"/>
              </w:rPr>
              <w:t xml:space="preserve">Calvo, H. E. (2015). </w:t>
            </w:r>
            <w:r w:rsidRPr="0067724D">
              <w:rPr>
                <w:i/>
                <w:color w:val="FF0000"/>
                <w:sz w:val="20"/>
                <w:szCs w:val="20"/>
              </w:rPr>
              <w:t>Alimentando lo sentidos.</w:t>
            </w:r>
            <w:r w:rsidRPr="0067724D">
              <w:rPr>
                <w:color w:val="FF0000"/>
                <w:sz w:val="20"/>
                <w:szCs w:val="20"/>
              </w:rPr>
              <w:t xml:space="preserve"> Universidad de Zaragoza. </w:t>
            </w:r>
            <w:hyperlink r:id="rId162">
              <w:r w:rsidRPr="002D68BB">
                <w:rPr>
                  <w:color w:val="0000FF"/>
                  <w:sz w:val="20"/>
                  <w:szCs w:val="20"/>
                  <w:u w:val="single"/>
                </w:rPr>
                <w:t>https://ucc.unizar.es/sites/ucc.unizar.es/files/enziende_materialdidactico_alimentando_web.pdf</w:t>
              </w:r>
            </w:hyperlink>
            <w:r w:rsidRPr="002D68BB">
              <w:rPr>
                <w:color w:val="000000"/>
                <w:sz w:val="20"/>
                <w:szCs w:val="20"/>
              </w:rPr>
              <w:t xml:space="preserve"> </w:t>
            </w:r>
          </w:p>
        </w:tc>
      </w:tr>
      <w:tr w:rsidR="001E5F2A" w:rsidRPr="002D68BB" w14:paraId="764FFBFA" w14:textId="77777777">
        <w:trPr>
          <w:trHeight w:val="414"/>
        </w:trPr>
        <w:tc>
          <w:tcPr>
            <w:tcW w:w="13615" w:type="dxa"/>
            <w:gridSpan w:val="2"/>
            <w:shd w:val="clear" w:color="auto" w:fill="auto"/>
            <w:tcMar>
              <w:top w:w="100" w:type="dxa"/>
              <w:left w:w="100" w:type="dxa"/>
              <w:bottom w:w="100" w:type="dxa"/>
              <w:right w:w="100" w:type="dxa"/>
            </w:tcMar>
          </w:tcPr>
          <w:p w14:paraId="6B59FD1C" w14:textId="40AB4EDB" w:rsidR="001E5F2A" w:rsidRPr="002D68BB" w:rsidRDefault="00747094">
            <w:pPr>
              <w:pBdr>
                <w:top w:val="nil"/>
                <w:left w:val="nil"/>
                <w:bottom w:val="nil"/>
                <w:right w:val="nil"/>
                <w:between w:val="nil"/>
              </w:pBdr>
              <w:ind w:left="720" w:hanging="720"/>
              <w:rPr>
                <w:color w:val="000000"/>
                <w:sz w:val="20"/>
                <w:szCs w:val="20"/>
              </w:rPr>
            </w:pPr>
            <w:proofErr w:type="spellStart"/>
            <w:r w:rsidRPr="0067724D">
              <w:rPr>
                <w:color w:val="FF0000"/>
                <w:sz w:val="20"/>
                <w:szCs w:val="20"/>
              </w:rPr>
              <w:t>Iciar</w:t>
            </w:r>
            <w:proofErr w:type="spellEnd"/>
            <w:r w:rsidRPr="0067724D">
              <w:rPr>
                <w:color w:val="FF0000"/>
                <w:sz w:val="20"/>
                <w:szCs w:val="20"/>
              </w:rPr>
              <w:t xml:space="preserve"> </w:t>
            </w:r>
            <w:proofErr w:type="spellStart"/>
            <w:r w:rsidRPr="0067724D">
              <w:rPr>
                <w:color w:val="FF0000"/>
                <w:sz w:val="20"/>
                <w:szCs w:val="20"/>
              </w:rPr>
              <w:t>Astiasarán</w:t>
            </w:r>
            <w:proofErr w:type="spellEnd"/>
            <w:r w:rsidRPr="0067724D">
              <w:rPr>
                <w:color w:val="FF0000"/>
                <w:sz w:val="20"/>
                <w:szCs w:val="20"/>
              </w:rPr>
              <w:t xml:space="preserve">, A., &amp; Hernández, A. M. (2013). </w:t>
            </w:r>
            <w:r w:rsidRPr="0067724D">
              <w:rPr>
                <w:i/>
                <w:color w:val="FF0000"/>
                <w:sz w:val="20"/>
                <w:szCs w:val="20"/>
              </w:rPr>
              <w:t>ALIMENTOS</w:t>
            </w:r>
            <w:r w:rsidR="0067724D" w:rsidRPr="0067724D">
              <w:rPr>
                <w:i/>
                <w:color w:val="FF0000"/>
                <w:sz w:val="20"/>
                <w:szCs w:val="20"/>
              </w:rPr>
              <w:t xml:space="preserve"> </w:t>
            </w:r>
            <w:r w:rsidRPr="0067724D">
              <w:rPr>
                <w:i/>
                <w:color w:val="FF0000"/>
                <w:sz w:val="20"/>
                <w:szCs w:val="20"/>
              </w:rPr>
              <w:t>- Composición y Propiedades.</w:t>
            </w:r>
            <w:r w:rsidRPr="0067724D">
              <w:rPr>
                <w:color w:val="FF0000"/>
                <w:sz w:val="20"/>
                <w:szCs w:val="20"/>
              </w:rPr>
              <w:t xml:space="preserve"> McGraw-Hill. </w:t>
            </w:r>
            <w:hyperlink r:id="rId163">
              <w:r w:rsidRPr="002D68BB">
                <w:rPr>
                  <w:color w:val="0000FF"/>
                  <w:sz w:val="20"/>
                  <w:szCs w:val="20"/>
                  <w:u w:val="single"/>
                </w:rPr>
                <w:t>https://fisiogenomica.com/assets/Blog/pdf/Alimentos-Composicion-y-Propiedades.pdf</w:t>
              </w:r>
            </w:hyperlink>
            <w:r w:rsidRPr="002D68BB">
              <w:rPr>
                <w:color w:val="000000"/>
                <w:sz w:val="20"/>
                <w:szCs w:val="20"/>
              </w:rPr>
              <w:t xml:space="preserve"> </w:t>
            </w:r>
          </w:p>
        </w:tc>
      </w:tr>
      <w:tr w:rsidR="001E5F2A" w:rsidRPr="002D68BB" w14:paraId="2E509B23" w14:textId="77777777">
        <w:trPr>
          <w:trHeight w:val="414"/>
        </w:trPr>
        <w:tc>
          <w:tcPr>
            <w:tcW w:w="13615" w:type="dxa"/>
            <w:gridSpan w:val="2"/>
            <w:shd w:val="clear" w:color="auto" w:fill="auto"/>
            <w:tcMar>
              <w:top w:w="100" w:type="dxa"/>
              <w:left w:w="100" w:type="dxa"/>
              <w:bottom w:w="100" w:type="dxa"/>
              <w:right w:w="100" w:type="dxa"/>
            </w:tcMar>
          </w:tcPr>
          <w:p w14:paraId="758299BB" w14:textId="0C1274FF" w:rsidR="001E5F2A" w:rsidRPr="002D68BB" w:rsidRDefault="00747094">
            <w:pPr>
              <w:pBdr>
                <w:top w:val="nil"/>
                <w:left w:val="nil"/>
                <w:bottom w:val="nil"/>
                <w:right w:val="nil"/>
                <w:between w:val="nil"/>
              </w:pBdr>
              <w:ind w:left="720" w:hanging="720"/>
              <w:rPr>
                <w:color w:val="000000"/>
                <w:sz w:val="20"/>
                <w:szCs w:val="20"/>
              </w:rPr>
            </w:pPr>
            <w:r w:rsidRPr="0067724D">
              <w:rPr>
                <w:color w:val="FF0000"/>
                <w:sz w:val="20"/>
                <w:szCs w:val="20"/>
              </w:rPr>
              <w:t>Maza S</w:t>
            </w:r>
            <w:r w:rsidR="0067724D" w:rsidRPr="0067724D">
              <w:rPr>
                <w:color w:val="FF0000"/>
                <w:sz w:val="20"/>
                <w:szCs w:val="20"/>
              </w:rPr>
              <w:t>á</w:t>
            </w:r>
            <w:r w:rsidRPr="0067724D">
              <w:rPr>
                <w:color w:val="FF0000"/>
                <w:sz w:val="20"/>
                <w:szCs w:val="20"/>
              </w:rPr>
              <w:t xml:space="preserve">nchez, M. A. (2013). </w:t>
            </w:r>
            <w:r w:rsidRPr="0067724D">
              <w:rPr>
                <w:i/>
                <w:color w:val="FF0000"/>
                <w:sz w:val="20"/>
                <w:szCs w:val="20"/>
              </w:rPr>
              <w:t>Manipulador de Alimentos.</w:t>
            </w:r>
            <w:r w:rsidRPr="0067724D">
              <w:rPr>
                <w:color w:val="FF0000"/>
                <w:sz w:val="20"/>
                <w:szCs w:val="20"/>
              </w:rPr>
              <w:t xml:space="preserve"> </w:t>
            </w:r>
            <w:proofErr w:type="spellStart"/>
            <w:r w:rsidRPr="0067724D">
              <w:rPr>
                <w:color w:val="FF0000"/>
                <w:sz w:val="20"/>
                <w:szCs w:val="20"/>
              </w:rPr>
              <w:t>Limusa</w:t>
            </w:r>
            <w:proofErr w:type="spellEnd"/>
            <w:r w:rsidRPr="0067724D">
              <w:rPr>
                <w:color w:val="FF0000"/>
                <w:sz w:val="20"/>
                <w:szCs w:val="20"/>
              </w:rPr>
              <w:t>.</w:t>
            </w:r>
          </w:p>
        </w:tc>
      </w:tr>
      <w:tr w:rsidR="001E5F2A" w:rsidRPr="002D68BB" w14:paraId="23C7123A" w14:textId="77777777">
        <w:trPr>
          <w:trHeight w:val="414"/>
        </w:trPr>
        <w:tc>
          <w:tcPr>
            <w:tcW w:w="13615" w:type="dxa"/>
            <w:gridSpan w:val="2"/>
            <w:shd w:val="clear" w:color="auto" w:fill="auto"/>
            <w:tcMar>
              <w:top w:w="100" w:type="dxa"/>
              <w:left w:w="100" w:type="dxa"/>
              <w:bottom w:w="100" w:type="dxa"/>
              <w:right w:w="100" w:type="dxa"/>
            </w:tcMar>
          </w:tcPr>
          <w:p w14:paraId="655C5F76" w14:textId="3286E4A4" w:rsidR="001E5F2A" w:rsidRPr="002D68BB" w:rsidRDefault="0067724D">
            <w:pPr>
              <w:pBdr>
                <w:top w:val="nil"/>
                <w:left w:val="nil"/>
                <w:bottom w:val="nil"/>
                <w:right w:val="nil"/>
                <w:between w:val="nil"/>
              </w:pBdr>
              <w:ind w:left="720" w:hanging="720"/>
              <w:rPr>
                <w:color w:val="000000"/>
                <w:sz w:val="20"/>
                <w:szCs w:val="20"/>
              </w:rPr>
            </w:pPr>
            <w:r w:rsidRPr="00FA252E">
              <w:rPr>
                <w:color w:val="FF0000"/>
                <w:sz w:val="20"/>
                <w:szCs w:val="20"/>
              </w:rPr>
              <w:t>Resolución 0719</w:t>
            </w:r>
            <w:r w:rsidR="00FA252E" w:rsidRPr="00FA252E">
              <w:rPr>
                <w:color w:val="FF0000"/>
                <w:sz w:val="20"/>
                <w:szCs w:val="20"/>
              </w:rPr>
              <w:t xml:space="preserve"> de 2015. (</w:t>
            </w:r>
            <w:r w:rsidRPr="00FA252E">
              <w:rPr>
                <w:color w:val="FF0000"/>
                <w:sz w:val="20"/>
                <w:szCs w:val="20"/>
              </w:rPr>
              <w:t>Ministerio</w:t>
            </w:r>
            <w:r w:rsidR="00747094" w:rsidRPr="00FA252E">
              <w:rPr>
                <w:color w:val="FF0000"/>
                <w:sz w:val="20"/>
                <w:szCs w:val="20"/>
              </w:rPr>
              <w:t xml:space="preserve"> de Salud y Protección Social</w:t>
            </w:r>
            <w:r w:rsidR="00FA252E" w:rsidRPr="00FA252E">
              <w:rPr>
                <w:color w:val="FF0000"/>
                <w:sz w:val="20"/>
                <w:szCs w:val="20"/>
              </w:rPr>
              <w:t>). Por el cual se establece la clasificación de alimentos para consumo humano de acuerdo con el riesgo de la salud pública. Marzo 11 de 2015.</w:t>
            </w:r>
            <w:r w:rsidR="00747094" w:rsidRPr="00FA252E">
              <w:rPr>
                <w:color w:val="FF0000"/>
                <w:sz w:val="20"/>
                <w:szCs w:val="20"/>
              </w:rPr>
              <w:t xml:space="preserve">  </w:t>
            </w:r>
            <w:hyperlink r:id="rId164">
              <w:r w:rsidR="00747094" w:rsidRPr="002D68BB">
                <w:rPr>
                  <w:color w:val="0000FF"/>
                  <w:sz w:val="20"/>
                  <w:szCs w:val="20"/>
                  <w:u w:val="single"/>
                </w:rPr>
                <w:t>https://www.minsalud.gov.co/sites/rid/Lists/BibliotecaDigital/RIDE/DE/DIJ/resolucion-0719-de-2015.pdf</w:t>
              </w:r>
            </w:hyperlink>
            <w:r w:rsidR="00747094" w:rsidRPr="002D68BB">
              <w:rPr>
                <w:color w:val="000000"/>
                <w:sz w:val="20"/>
                <w:szCs w:val="20"/>
              </w:rPr>
              <w:t xml:space="preserve"> </w:t>
            </w:r>
          </w:p>
        </w:tc>
      </w:tr>
      <w:tr w:rsidR="001E5F2A" w:rsidRPr="002D68BB" w14:paraId="1FBA5B7A" w14:textId="77777777">
        <w:trPr>
          <w:trHeight w:val="414"/>
        </w:trPr>
        <w:tc>
          <w:tcPr>
            <w:tcW w:w="13615" w:type="dxa"/>
            <w:gridSpan w:val="2"/>
            <w:shd w:val="clear" w:color="auto" w:fill="auto"/>
            <w:tcMar>
              <w:top w:w="100" w:type="dxa"/>
              <w:left w:w="100" w:type="dxa"/>
              <w:bottom w:w="100" w:type="dxa"/>
              <w:right w:w="100" w:type="dxa"/>
            </w:tcMar>
          </w:tcPr>
          <w:p w14:paraId="2713052D" w14:textId="248A5F19" w:rsidR="001E5F2A" w:rsidRPr="002D68BB" w:rsidRDefault="00FA252E">
            <w:pPr>
              <w:pBdr>
                <w:top w:val="nil"/>
                <w:left w:val="nil"/>
                <w:bottom w:val="nil"/>
                <w:right w:val="nil"/>
                <w:between w:val="nil"/>
              </w:pBdr>
              <w:ind w:left="720" w:hanging="720"/>
              <w:rPr>
                <w:color w:val="000000"/>
                <w:sz w:val="20"/>
                <w:szCs w:val="20"/>
              </w:rPr>
            </w:pPr>
            <w:r w:rsidRPr="00FA252E">
              <w:rPr>
                <w:color w:val="FF0000"/>
                <w:sz w:val="20"/>
                <w:szCs w:val="20"/>
              </w:rPr>
              <w:t xml:space="preserve">Resolución </w:t>
            </w:r>
            <w:r>
              <w:rPr>
                <w:color w:val="FF0000"/>
                <w:sz w:val="20"/>
                <w:szCs w:val="20"/>
              </w:rPr>
              <w:t>2674</w:t>
            </w:r>
            <w:r w:rsidRPr="00FA252E">
              <w:rPr>
                <w:color w:val="FF0000"/>
                <w:sz w:val="20"/>
                <w:szCs w:val="20"/>
              </w:rPr>
              <w:t xml:space="preserve"> de 201</w:t>
            </w:r>
            <w:r>
              <w:rPr>
                <w:color w:val="FF0000"/>
                <w:sz w:val="20"/>
                <w:szCs w:val="20"/>
              </w:rPr>
              <w:t>3</w:t>
            </w:r>
            <w:r w:rsidRPr="00FA252E">
              <w:rPr>
                <w:color w:val="FF0000"/>
                <w:sz w:val="20"/>
                <w:szCs w:val="20"/>
              </w:rPr>
              <w:t xml:space="preserve">. (Ministerio de Salud y Protección Social). Por el cual se </w:t>
            </w:r>
            <w:r>
              <w:rPr>
                <w:color w:val="FF0000"/>
                <w:sz w:val="20"/>
                <w:szCs w:val="20"/>
              </w:rPr>
              <w:t>reglamenta el artículo 126 del Decreto Ley 019 de 2012 y se dictan otras disposiciones</w:t>
            </w:r>
            <w:r w:rsidRPr="00FA252E">
              <w:rPr>
                <w:color w:val="FF0000"/>
                <w:sz w:val="20"/>
                <w:szCs w:val="20"/>
              </w:rPr>
              <w:t xml:space="preserve">. </w:t>
            </w:r>
            <w:r w:rsidRPr="00FA252E">
              <w:rPr>
                <w:color w:val="FF0000"/>
                <w:sz w:val="20"/>
                <w:szCs w:val="20"/>
              </w:rPr>
              <w:t xml:space="preserve">Julio 22 de 2013. </w:t>
            </w:r>
            <w:hyperlink r:id="rId165">
              <w:r w:rsidR="00747094" w:rsidRPr="002D68BB">
                <w:rPr>
                  <w:color w:val="0000FF"/>
                  <w:sz w:val="20"/>
                  <w:szCs w:val="20"/>
                  <w:u w:val="single"/>
                </w:rPr>
                <w:t>https://www.minsalud.gov.co/sites/rid/Lists/BibliotecaDigital/RIDE/DE/DIJ/resolucion-2674-de-2013.pdf</w:t>
              </w:r>
            </w:hyperlink>
            <w:r w:rsidR="00747094" w:rsidRPr="002D68BB">
              <w:rPr>
                <w:color w:val="000000"/>
                <w:sz w:val="20"/>
                <w:szCs w:val="20"/>
              </w:rPr>
              <w:t xml:space="preserve"> </w:t>
            </w:r>
          </w:p>
        </w:tc>
      </w:tr>
      <w:tr w:rsidR="001E5F2A" w:rsidRPr="002D68BB" w14:paraId="7553E191" w14:textId="77777777">
        <w:trPr>
          <w:trHeight w:val="414"/>
        </w:trPr>
        <w:tc>
          <w:tcPr>
            <w:tcW w:w="13615" w:type="dxa"/>
            <w:gridSpan w:val="2"/>
            <w:shd w:val="clear" w:color="auto" w:fill="auto"/>
            <w:tcMar>
              <w:top w:w="100" w:type="dxa"/>
              <w:left w:w="100" w:type="dxa"/>
              <w:bottom w:w="100" w:type="dxa"/>
              <w:right w:w="100" w:type="dxa"/>
            </w:tcMar>
          </w:tcPr>
          <w:p w14:paraId="4B541FC7" w14:textId="7F8F8045" w:rsidR="001E5F2A" w:rsidRPr="002D68BB" w:rsidRDefault="003F7BF8">
            <w:pPr>
              <w:pBdr>
                <w:top w:val="nil"/>
                <w:left w:val="nil"/>
                <w:bottom w:val="nil"/>
                <w:right w:val="nil"/>
                <w:between w:val="nil"/>
              </w:pBdr>
              <w:ind w:left="720" w:hanging="720"/>
              <w:rPr>
                <w:color w:val="000000"/>
                <w:sz w:val="20"/>
                <w:szCs w:val="20"/>
              </w:rPr>
            </w:pPr>
            <w:r w:rsidRPr="003F7BF8">
              <w:rPr>
                <w:color w:val="FF0000"/>
                <w:sz w:val="20"/>
                <w:szCs w:val="20"/>
              </w:rPr>
              <w:lastRenderedPageBreak/>
              <w:t xml:space="preserve">Decreto 3075 de 1997. Por el cual se reglamenta la Ley 9 de 1979 y se dictan otras disposiciones. Diciembre 23 de 1997. </w:t>
            </w:r>
            <w:hyperlink r:id="rId166" w:anchor=":~:text=%2D%20Sistema%20de%20Control.,la%20distribuci%C3%B3n%20de%20productos%20terminados">
              <w:r w:rsidR="00747094" w:rsidRPr="002D68BB">
                <w:rPr>
                  <w:color w:val="0000FF"/>
                  <w:sz w:val="20"/>
                  <w:szCs w:val="20"/>
                  <w:u w:val="single"/>
                </w:rPr>
                <w:t>https://www.funcionpublica.gov.co/eva/gestornormativo/norma.php?i=3337#:~:text=%2D%20Sistema%20de%20Control.,la%20distribuci%C3%B3n%20de%20productos%20terminados</w:t>
              </w:r>
            </w:hyperlink>
            <w:r w:rsidR="00747094" w:rsidRPr="002D68BB">
              <w:rPr>
                <w:color w:val="000000"/>
                <w:sz w:val="20"/>
                <w:szCs w:val="20"/>
              </w:rPr>
              <w:t xml:space="preserve"> </w:t>
            </w:r>
          </w:p>
        </w:tc>
      </w:tr>
      <w:tr w:rsidR="001E5F2A" w:rsidRPr="002D68BB" w14:paraId="08DC8A70" w14:textId="77777777">
        <w:trPr>
          <w:trHeight w:val="414"/>
        </w:trPr>
        <w:tc>
          <w:tcPr>
            <w:tcW w:w="13615" w:type="dxa"/>
            <w:gridSpan w:val="2"/>
            <w:shd w:val="clear" w:color="auto" w:fill="auto"/>
            <w:tcMar>
              <w:top w:w="100" w:type="dxa"/>
              <w:left w:w="100" w:type="dxa"/>
              <w:bottom w:w="100" w:type="dxa"/>
              <w:right w:w="100" w:type="dxa"/>
            </w:tcMar>
          </w:tcPr>
          <w:p w14:paraId="2E01746F" w14:textId="393D7E66" w:rsidR="001E5F2A" w:rsidRPr="002D68BB" w:rsidRDefault="00747094">
            <w:pPr>
              <w:pBdr>
                <w:top w:val="nil"/>
                <w:left w:val="nil"/>
                <w:bottom w:val="nil"/>
                <w:right w:val="nil"/>
                <w:between w:val="nil"/>
              </w:pBdr>
              <w:ind w:left="720" w:hanging="720"/>
              <w:rPr>
                <w:color w:val="000000"/>
                <w:sz w:val="20"/>
                <w:szCs w:val="20"/>
              </w:rPr>
            </w:pPr>
            <w:r w:rsidRPr="003F7BF8">
              <w:rPr>
                <w:color w:val="FF0000"/>
                <w:sz w:val="20"/>
                <w:szCs w:val="20"/>
              </w:rPr>
              <w:t xml:space="preserve">Rodríguez, B. G. (2015). Las enfermedades transmitidas por alimentos, un problema sanitario. </w:t>
            </w:r>
            <w:r w:rsidRPr="003F7BF8">
              <w:rPr>
                <w:i/>
                <w:color w:val="FF0000"/>
                <w:sz w:val="20"/>
                <w:szCs w:val="20"/>
              </w:rPr>
              <w:t>Rev. Electrónica Veterinaria</w:t>
            </w:r>
            <w:r w:rsidRPr="003F7BF8">
              <w:rPr>
                <w:color w:val="FF0000"/>
                <w:sz w:val="20"/>
                <w:szCs w:val="20"/>
              </w:rPr>
              <w:t xml:space="preserve">, </w:t>
            </w:r>
            <w:r w:rsidR="003F7BF8" w:rsidRPr="003F7BF8">
              <w:rPr>
                <w:color w:val="FF0000"/>
                <w:sz w:val="20"/>
                <w:szCs w:val="20"/>
              </w:rPr>
              <w:t xml:space="preserve">p. </w:t>
            </w:r>
            <w:r w:rsidRPr="003F7BF8">
              <w:rPr>
                <w:color w:val="FF0000"/>
                <w:sz w:val="20"/>
                <w:szCs w:val="20"/>
              </w:rPr>
              <w:t>16.</w:t>
            </w:r>
          </w:p>
        </w:tc>
      </w:tr>
      <w:tr w:rsidR="001E5F2A" w:rsidRPr="002D68BB" w14:paraId="12DF5B90" w14:textId="77777777">
        <w:trPr>
          <w:trHeight w:val="414"/>
        </w:trPr>
        <w:tc>
          <w:tcPr>
            <w:tcW w:w="13615" w:type="dxa"/>
            <w:gridSpan w:val="2"/>
            <w:shd w:val="clear" w:color="auto" w:fill="auto"/>
            <w:tcMar>
              <w:top w:w="100" w:type="dxa"/>
              <w:left w:w="100" w:type="dxa"/>
              <w:bottom w:w="100" w:type="dxa"/>
              <w:right w:w="100" w:type="dxa"/>
            </w:tcMar>
          </w:tcPr>
          <w:p w14:paraId="0FB7A270" w14:textId="77777777" w:rsidR="001E5F2A" w:rsidRPr="002D68BB" w:rsidRDefault="00747094">
            <w:pPr>
              <w:pBdr>
                <w:top w:val="nil"/>
                <w:left w:val="nil"/>
                <w:bottom w:val="nil"/>
                <w:right w:val="nil"/>
                <w:between w:val="nil"/>
              </w:pBdr>
              <w:ind w:left="720" w:hanging="720"/>
              <w:rPr>
                <w:color w:val="000000"/>
                <w:sz w:val="20"/>
                <w:szCs w:val="20"/>
              </w:rPr>
            </w:pPr>
            <w:r w:rsidRPr="002D68BB">
              <w:rPr>
                <w:color w:val="000000"/>
                <w:sz w:val="20"/>
                <w:szCs w:val="20"/>
              </w:rPr>
              <w:t xml:space="preserve">Vélez Ruiz, J. F. (2018). </w:t>
            </w:r>
            <w:r w:rsidRPr="002D68BB">
              <w:rPr>
                <w:i/>
                <w:color w:val="000000"/>
                <w:sz w:val="20"/>
                <w:szCs w:val="20"/>
              </w:rPr>
              <w:t>Introducción a las Propiedades Físicas de los Alimentos.</w:t>
            </w:r>
            <w:r w:rsidRPr="002D68BB">
              <w:rPr>
                <w:color w:val="000000"/>
                <w:sz w:val="20"/>
                <w:szCs w:val="20"/>
              </w:rPr>
              <w:t xml:space="preserve"> Editorial Académica Española.</w:t>
            </w:r>
          </w:p>
        </w:tc>
      </w:tr>
    </w:tbl>
    <w:p w14:paraId="70B46326" w14:textId="77777777" w:rsidR="001E5F2A" w:rsidRPr="002D68BB" w:rsidRDefault="001E5F2A">
      <w:pPr>
        <w:keepNext/>
        <w:keepLines/>
        <w:pBdr>
          <w:top w:val="nil"/>
          <w:left w:val="nil"/>
          <w:bottom w:val="nil"/>
          <w:right w:val="nil"/>
          <w:between w:val="nil"/>
        </w:pBdr>
        <w:spacing w:after="120" w:line="240" w:lineRule="auto"/>
        <w:rPr>
          <w:color w:val="000000"/>
          <w:sz w:val="20"/>
          <w:szCs w:val="20"/>
        </w:rPr>
      </w:pPr>
    </w:p>
    <w:p w14:paraId="534C9D78" w14:textId="77777777" w:rsidR="001E5F2A" w:rsidRPr="002D68BB" w:rsidRDefault="001E5F2A">
      <w:pPr>
        <w:rPr>
          <w:sz w:val="20"/>
          <w:szCs w:val="20"/>
        </w:rPr>
      </w:pPr>
    </w:p>
    <w:p w14:paraId="3D41D764" w14:textId="77777777" w:rsidR="001E5F2A" w:rsidRPr="002D68BB" w:rsidRDefault="00747094">
      <w:pPr>
        <w:widowControl w:val="0"/>
        <w:pBdr>
          <w:top w:val="nil"/>
          <w:left w:val="nil"/>
          <w:bottom w:val="nil"/>
          <w:right w:val="nil"/>
          <w:between w:val="nil"/>
        </w:pBdr>
        <w:tabs>
          <w:tab w:val="left" w:pos="481"/>
        </w:tabs>
        <w:spacing w:line="240" w:lineRule="auto"/>
        <w:rPr>
          <w:b/>
          <w:color w:val="000000"/>
          <w:sz w:val="20"/>
          <w:szCs w:val="20"/>
        </w:rPr>
      </w:pPr>
      <w:bookmarkStart w:id="41" w:name="_heading=h.lnxbz9" w:colFirst="0" w:colLast="0"/>
      <w:bookmarkEnd w:id="41"/>
      <w:r w:rsidRPr="002D68BB">
        <w:rPr>
          <w:b/>
          <w:color w:val="000000"/>
          <w:sz w:val="20"/>
          <w:szCs w:val="20"/>
        </w:rPr>
        <w:t>CONTROL DEL DOCUMENTO</w:t>
      </w:r>
    </w:p>
    <w:p w14:paraId="21F0E628" w14:textId="77777777" w:rsidR="001E5F2A" w:rsidRPr="002D68BB" w:rsidRDefault="001E5F2A">
      <w:pPr>
        <w:pBdr>
          <w:top w:val="nil"/>
          <w:left w:val="nil"/>
          <w:bottom w:val="nil"/>
          <w:right w:val="nil"/>
          <w:between w:val="nil"/>
        </w:pBdr>
        <w:spacing w:before="1"/>
        <w:rPr>
          <w:b/>
          <w:color w:val="000000"/>
          <w:sz w:val="20"/>
          <w:szCs w:val="20"/>
        </w:rPr>
      </w:pPr>
    </w:p>
    <w:tbl>
      <w:tblPr>
        <w:tblStyle w:val="affffffffffb"/>
        <w:tblW w:w="9747"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3"/>
        <w:gridCol w:w="2693"/>
        <w:gridCol w:w="1560"/>
        <w:gridCol w:w="1889"/>
        <w:gridCol w:w="2362"/>
      </w:tblGrid>
      <w:tr w:rsidR="001E5F2A" w:rsidRPr="002D68BB" w14:paraId="22BA2EBE" w14:textId="77777777">
        <w:trPr>
          <w:trHeight w:val="261"/>
        </w:trPr>
        <w:tc>
          <w:tcPr>
            <w:tcW w:w="1243" w:type="dxa"/>
            <w:tcBorders>
              <w:top w:val="nil"/>
              <w:left w:val="nil"/>
            </w:tcBorders>
          </w:tcPr>
          <w:p w14:paraId="31BA434E" w14:textId="77777777" w:rsidR="001E5F2A" w:rsidRPr="002D68BB" w:rsidRDefault="001E5F2A">
            <w:pPr>
              <w:pBdr>
                <w:top w:val="nil"/>
                <w:left w:val="nil"/>
                <w:bottom w:val="nil"/>
                <w:right w:val="nil"/>
                <w:between w:val="nil"/>
              </w:pBdr>
              <w:rPr>
                <w:rFonts w:eastAsia="Times New Roman"/>
                <w:color w:val="000000"/>
                <w:sz w:val="20"/>
                <w:szCs w:val="20"/>
              </w:rPr>
            </w:pPr>
          </w:p>
        </w:tc>
        <w:tc>
          <w:tcPr>
            <w:tcW w:w="2693" w:type="dxa"/>
          </w:tcPr>
          <w:p w14:paraId="51B4D8B5" w14:textId="77777777" w:rsidR="001E5F2A" w:rsidRPr="002D68BB" w:rsidRDefault="00747094">
            <w:pPr>
              <w:pBdr>
                <w:top w:val="nil"/>
                <w:left w:val="nil"/>
                <w:bottom w:val="nil"/>
                <w:right w:val="nil"/>
                <w:between w:val="nil"/>
              </w:pBdr>
              <w:spacing w:before="14" w:line="227" w:lineRule="auto"/>
              <w:ind w:left="112"/>
              <w:rPr>
                <w:b/>
                <w:color w:val="000000"/>
                <w:sz w:val="20"/>
                <w:szCs w:val="20"/>
              </w:rPr>
            </w:pPr>
            <w:r w:rsidRPr="002D68BB">
              <w:rPr>
                <w:b/>
                <w:color w:val="000000"/>
                <w:sz w:val="20"/>
                <w:szCs w:val="20"/>
              </w:rPr>
              <w:t>Nombre</w:t>
            </w:r>
          </w:p>
        </w:tc>
        <w:tc>
          <w:tcPr>
            <w:tcW w:w="1560" w:type="dxa"/>
          </w:tcPr>
          <w:p w14:paraId="21EA7BA3" w14:textId="77777777" w:rsidR="001E5F2A" w:rsidRPr="002D68BB" w:rsidRDefault="00747094">
            <w:pPr>
              <w:pBdr>
                <w:top w:val="nil"/>
                <w:left w:val="nil"/>
                <w:bottom w:val="nil"/>
                <w:right w:val="nil"/>
                <w:between w:val="nil"/>
              </w:pBdr>
              <w:spacing w:before="14" w:line="227" w:lineRule="auto"/>
              <w:ind w:left="115"/>
              <w:rPr>
                <w:b/>
                <w:color w:val="000000"/>
                <w:sz w:val="20"/>
                <w:szCs w:val="20"/>
              </w:rPr>
            </w:pPr>
            <w:r w:rsidRPr="002D68BB">
              <w:rPr>
                <w:b/>
                <w:color w:val="000000"/>
                <w:sz w:val="20"/>
                <w:szCs w:val="20"/>
              </w:rPr>
              <w:t>Cargo</w:t>
            </w:r>
          </w:p>
        </w:tc>
        <w:tc>
          <w:tcPr>
            <w:tcW w:w="1889" w:type="dxa"/>
          </w:tcPr>
          <w:p w14:paraId="3B95D490" w14:textId="77777777" w:rsidR="001E5F2A" w:rsidRPr="002D68BB" w:rsidRDefault="00747094">
            <w:pPr>
              <w:pBdr>
                <w:top w:val="nil"/>
                <w:left w:val="nil"/>
                <w:bottom w:val="nil"/>
                <w:right w:val="nil"/>
                <w:between w:val="nil"/>
              </w:pBdr>
              <w:spacing w:before="14" w:line="227" w:lineRule="auto"/>
              <w:ind w:left="115"/>
              <w:rPr>
                <w:b/>
                <w:color w:val="000000"/>
                <w:sz w:val="20"/>
                <w:szCs w:val="20"/>
              </w:rPr>
            </w:pPr>
            <w:r w:rsidRPr="002D68BB">
              <w:rPr>
                <w:b/>
                <w:color w:val="000000"/>
                <w:sz w:val="20"/>
                <w:szCs w:val="20"/>
              </w:rPr>
              <w:t>Dependencia</w:t>
            </w:r>
          </w:p>
        </w:tc>
        <w:tc>
          <w:tcPr>
            <w:tcW w:w="2362" w:type="dxa"/>
          </w:tcPr>
          <w:p w14:paraId="7E086290" w14:textId="77777777" w:rsidR="001E5F2A" w:rsidRPr="002D68BB" w:rsidRDefault="00747094">
            <w:pPr>
              <w:pBdr>
                <w:top w:val="nil"/>
                <w:left w:val="nil"/>
                <w:bottom w:val="nil"/>
                <w:right w:val="nil"/>
                <w:between w:val="nil"/>
              </w:pBdr>
              <w:spacing w:before="14" w:line="227" w:lineRule="auto"/>
              <w:ind w:left="116"/>
              <w:rPr>
                <w:b/>
                <w:color w:val="000000"/>
                <w:sz w:val="20"/>
                <w:szCs w:val="20"/>
              </w:rPr>
            </w:pPr>
            <w:r w:rsidRPr="002D68BB">
              <w:rPr>
                <w:b/>
                <w:color w:val="000000"/>
                <w:sz w:val="20"/>
                <w:szCs w:val="20"/>
              </w:rPr>
              <w:t>Fecha</w:t>
            </w:r>
          </w:p>
        </w:tc>
      </w:tr>
      <w:tr w:rsidR="001E5F2A" w:rsidRPr="002D68BB" w14:paraId="64EC212E" w14:textId="77777777">
        <w:trPr>
          <w:trHeight w:val="259"/>
        </w:trPr>
        <w:tc>
          <w:tcPr>
            <w:tcW w:w="1243" w:type="dxa"/>
            <w:vMerge w:val="restart"/>
          </w:tcPr>
          <w:p w14:paraId="5B9FEF63" w14:textId="77777777" w:rsidR="001E5F2A" w:rsidRPr="002D68BB" w:rsidRDefault="00747094">
            <w:pPr>
              <w:pBdr>
                <w:top w:val="nil"/>
                <w:left w:val="nil"/>
                <w:bottom w:val="nil"/>
                <w:right w:val="nil"/>
                <w:between w:val="nil"/>
              </w:pBdr>
              <w:spacing w:before="14" w:line="226" w:lineRule="auto"/>
              <w:ind w:left="115"/>
              <w:rPr>
                <w:b/>
                <w:color w:val="000000"/>
                <w:sz w:val="20"/>
                <w:szCs w:val="20"/>
              </w:rPr>
            </w:pPr>
            <w:r w:rsidRPr="002D68BB">
              <w:rPr>
                <w:b/>
                <w:color w:val="000000"/>
                <w:sz w:val="20"/>
                <w:szCs w:val="20"/>
              </w:rPr>
              <w:t>Autor (es)</w:t>
            </w:r>
          </w:p>
        </w:tc>
        <w:tc>
          <w:tcPr>
            <w:tcW w:w="2693" w:type="dxa"/>
          </w:tcPr>
          <w:p w14:paraId="21AF83EE" w14:textId="77777777" w:rsidR="001E5F2A" w:rsidRPr="002D68BB" w:rsidRDefault="00747094">
            <w:pPr>
              <w:pBdr>
                <w:top w:val="nil"/>
                <w:left w:val="nil"/>
                <w:bottom w:val="nil"/>
                <w:right w:val="nil"/>
                <w:between w:val="nil"/>
              </w:pBdr>
              <w:rPr>
                <w:color w:val="000000"/>
                <w:sz w:val="20"/>
                <w:szCs w:val="20"/>
                <w:highlight w:val="white"/>
              </w:rPr>
            </w:pPr>
            <w:r w:rsidRPr="002D68BB">
              <w:rPr>
                <w:color w:val="000000"/>
                <w:sz w:val="20"/>
                <w:szCs w:val="20"/>
              </w:rPr>
              <w:t>Carlos Fernando Riaño</w:t>
            </w:r>
          </w:p>
        </w:tc>
        <w:tc>
          <w:tcPr>
            <w:tcW w:w="1560" w:type="dxa"/>
          </w:tcPr>
          <w:p w14:paraId="65650891" w14:textId="77777777" w:rsidR="001E5F2A" w:rsidRPr="002D68BB" w:rsidRDefault="00747094">
            <w:pPr>
              <w:pBdr>
                <w:top w:val="nil"/>
                <w:left w:val="nil"/>
                <w:bottom w:val="nil"/>
                <w:right w:val="nil"/>
                <w:between w:val="nil"/>
              </w:pBdr>
              <w:rPr>
                <w:color w:val="000000"/>
                <w:sz w:val="20"/>
                <w:szCs w:val="20"/>
                <w:highlight w:val="white"/>
              </w:rPr>
            </w:pPr>
            <w:r w:rsidRPr="002D68BB">
              <w:rPr>
                <w:color w:val="000000"/>
                <w:sz w:val="20"/>
                <w:szCs w:val="20"/>
                <w:highlight w:val="white"/>
              </w:rPr>
              <w:t>Experto Temático</w:t>
            </w:r>
          </w:p>
        </w:tc>
        <w:tc>
          <w:tcPr>
            <w:tcW w:w="1889" w:type="dxa"/>
            <w:vMerge w:val="restart"/>
          </w:tcPr>
          <w:p w14:paraId="70068AF9" w14:textId="77777777" w:rsidR="001E5F2A" w:rsidRPr="002D68BB" w:rsidRDefault="001E5F2A">
            <w:pPr>
              <w:pBdr>
                <w:top w:val="nil"/>
                <w:left w:val="nil"/>
                <w:bottom w:val="nil"/>
                <w:right w:val="nil"/>
                <w:between w:val="nil"/>
              </w:pBdr>
              <w:jc w:val="center"/>
              <w:rPr>
                <w:color w:val="000000"/>
                <w:sz w:val="20"/>
                <w:szCs w:val="20"/>
                <w:highlight w:val="white"/>
              </w:rPr>
            </w:pPr>
          </w:p>
          <w:p w14:paraId="460E6CAA" w14:textId="77777777" w:rsidR="001E5F2A" w:rsidRPr="002D68BB" w:rsidRDefault="00747094">
            <w:pPr>
              <w:pBdr>
                <w:top w:val="nil"/>
                <w:left w:val="nil"/>
                <w:bottom w:val="nil"/>
                <w:right w:val="nil"/>
                <w:between w:val="nil"/>
              </w:pBdr>
              <w:jc w:val="center"/>
              <w:rPr>
                <w:color w:val="000000"/>
                <w:sz w:val="20"/>
                <w:szCs w:val="20"/>
                <w:highlight w:val="white"/>
              </w:rPr>
            </w:pPr>
            <w:proofErr w:type="spellStart"/>
            <w:r w:rsidRPr="002D68BB">
              <w:rPr>
                <w:color w:val="000000"/>
                <w:sz w:val="20"/>
                <w:szCs w:val="20"/>
                <w:highlight w:val="white"/>
              </w:rPr>
              <w:t>Innovate</w:t>
            </w:r>
            <w:proofErr w:type="spellEnd"/>
            <w:r w:rsidRPr="002D68BB">
              <w:rPr>
                <w:color w:val="000000"/>
                <w:sz w:val="20"/>
                <w:szCs w:val="20"/>
                <w:highlight w:val="white"/>
              </w:rPr>
              <w:t xml:space="preserve"> </w:t>
            </w:r>
            <w:proofErr w:type="spellStart"/>
            <w:r w:rsidRPr="002D68BB">
              <w:rPr>
                <w:color w:val="000000"/>
                <w:sz w:val="20"/>
                <w:szCs w:val="20"/>
                <w:highlight w:val="white"/>
              </w:rPr>
              <w:t>Education</w:t>
            </w:r>
            <w:proofErr w:type="spellEnd"/>
          </w:p>
        </w:tc>
        <w:tc>
          <w:tcPr>
            <w:tcW w:w="2362" w:type="dxa"/>
          </w:tcPr>
          <w:p w14:paraId="326B997D" w14:textId="77777777" w:rsidR="001E5F2A" w:rsidRPr="002D68BB" w:rsidRDefault="00747094">
            <w:pPr>
              <w:pBdr>
                <w:top w:val="nil"/>
                <w:left w:val="nil"/>
                <w:bottom w:val="nil"/>
                <w:right w:val="nil"/>
                <w:between w:val="nil"/>
              </w:pBdr>
              <w:rPr>
                <w:color w:val="000000"/>
                <w:sz w:val="20"/>
                <w:szCs w:val="20"/>
                <w:highlight w:val="white"/>
              </w:rPr>
            </w:pPr>
            <w:r w:rsidRPr="002D68BB">
              <w:rPr>
                <w:color w:val="000000"/>
                <w:sz w:val="20"/>
                <w:szCs w:val="20"/>
                <w:highlight w:val="white"/>
              </w:rPr>
              <w:t>Agosto/2022</w:t>
            </w:r>
          </w:p>
        </w:tc>
      </w:tr>
      <w:tr w:rsidR="001E5F2A" w:rsidRPr="002D68BB" w14:paraId="2FA855CF" w14:textId="77777777">
        <w:trPr>
          <w:trHeight w:val="259"/>
        </w:trPr>
        <w:tc>
          <w:tcPr>
            <w:tcW w:w="1243" w:type="dxa"/>
            <w:vMerge/>
          </w:tcPr>
          <w:p w14:paraId="51C1DA92" w14:textId="77777777" w:rsidR="001E5F2A" w:rsidRPr="002D68BB" w:rsidRDefault="001E5F2A">
            <w:pPr>
              <w:widowControl w:val="0"/>
              <w:pBdr>
                <w:top w:val="nil"/>
                <w:left w:val="nil"/>
                <w:bottom w:val="nil"/>
                <w:right w:val="nil"/>
                <w:between w:val="nil"/>
              </w:pBdr>
              <w:rPr>
                <w:color w:val="000000"/>
                <w:sz w:val="20"/>
                <w:szCs w:val="20"/>
                <w:highlight w:val="white"/>
              </w:rPr>
            </w:pPr>
          </w:p>
        </w:tc>
        <w:tc>
          <w:tcPr>
            <w:tcW w:w="2693" w:type="dxa"/>
          </w:tcPr>
          <w:p w14:paraId="14EAEC5B" w14:textId="77777777" w:rsidR="001E5F2A" w:rsidRPr="002D68BB" w:rsidRDefault="00747094">
            <w:pPr>
              <w:pBdr>
                <w:top w:val="nil"/>
                <w:left w:val="nil"/>
                <w:bottom w:val="nil"/>
                <w:right w:val="nil"/>
                <w:between w:val="nil"/>
              </w:pBdr>
              <w:rPr>
                <w:color w:val="000000"/>
                <w:sz w:val="20"/>
                <w:szCs w:val="20"/>
                <w:highlight w:val="white"/>
              </w:rPr>
            </w:pPr>
            <w:r w:rsidRPr="002D68BB">
              <w:rPr>
                <w:color w:val="000000"/>
                <w:sz w:val="20"/>
                <w:szCs w:val="20"/>
                <w:highlight w:val="white"/>
              </w:rPr>
              <w:t>Magda Melissa Rodríguez Celis</w:t>
            </w:r>
          </w:p>
        </w:tc>
        <w:tc>
          <w:tcPr>
            <w:tcW w:w="1560" w:type="dxa"/>
          </w:tcPr>
          <w:p w14:paraId="137A2652" w14:textId="77777777" w:rsidR="001E5F2A" w:rsidRPr="002D68BB" w:rsidRDefault="00747094">
            <w:pPr>
              <w:pBdr>
                <w:top w:val="nil"/>
                <w:left w:val="nil"/>
                <w:bottom w:val="nil"/>
                <w:right w:val="nil"/>
                <w:between w:val="nil"/>
              </w:pBdr>
              <w:rPr>
                <w:color w:val="000000"/>
                <w:sz w:val="20"/>
                <w:szCs w:val="20"/>
                <w:highlight w:val="white"/>
              </w:rPr>
            </w:pPr>
            <w:r w:rsidRPr="002D68BB">
              <w:rPr>
                <w:color w:val="000000"/>
                <w:sz w:val="20"/>
                <w:szCs w:val="20"/>
                <w:highlight w:val="white"/>
              </w:rPr>
              <w:t>Diseñador instruccional</w:t>
            </w:r>
          </w:p>
        </w:tc>
        <w:tc>
          <w:tcPr>
            <w:tcW w:w="1889" w:type="dxa"/>
            <w:vMerge/>
          </w:tcPr>
          <w:p w14:paraId="501CC14C" w14:textId="77777777" w:rsidR="001E5F2A" w:rsidRPr="002D68BB" w:rsidRDefault="001E5F2A">
            <w:pPr>
              <w:widowControl w:val="0"/>
              <w:pBdr>
                <w:top w:val="nil"/>
                <w:left w:val="nil"/>
                <w:bottom w:val="nil"/>
                <w:right w:val="nil"/>
                <w:between w:val="nil"/>
              </w:pBdr>
              <w:rPr>
                <w:color w:val="000000"/>
                <w:sz w:val="20"/>
                <w:szCs w:val="20"/>
                <w:highlight w:val="white"/>
              </w:rPr>
            </w:pPr>
          </w:p>
        </w:tc>
        <w:tc>
          <w:tcPr>
            <w:tcW w:w="2362" w:type="dxa"/>
          </w:tcPr>
          <w:p w14:paraId="7A307292" w14:textId="77777777" w:rsidR="001E5F2A" w:rsidRPr="002D68BB" w:rsidRDefault="00747094">
            <w:pPr>
              <w:pBdr>
                <w:top w:val="nil"/>
                <w:left w:val="nil"/>
                <w:bottom w:val="nil"/>
                <w:right w:val="nil"/>
                <w:between w:val="nil"/>
              </w:pBdr>
              <w:rPr>
                <w:color w:val="000000"/>
                <w:sz w:val="20"/>
                <w:szCs w:val="20"/>
                <w:highlight w:val="white"/>
              </w:rPr>
            </w:pPr>
            <w:r w:rsidRPr="002D68BB">
              <w:rPr>
                <w:color w:val="000000"/>
                <w:sz w:val="20"/>
                <w:szCs w:val="20"/>
                <w:highlight w:val="white"/>
              </w:rPr>
              <w:t>Agosto/2022</w:t>
            </w:r>
          </w:p>
        </w:tc>
      </w:tr>
    </w:tbl>
    <w:p w14:paraId="67F0A8F5" w14:textId="77777777" w:rsidR="001E5F2A" w:rsidRPr="002D68BB" w:rsidRDefault="001E5F2A">
      <w:pPr>
        <w:pBdr>
          <w:top w:val="nil"/>
          <w:left w:val="nil"/>
          <w:bottom w:val="nil"/>
          <w:right w:val="nil"/>
          <w:between w:val="nil"/>
        </w:pBdr>
        <w:rPr>
          <w:b/>
          <w:color w:val="000000"/>
          <w:sz w:val="20"/>
          <w:szCs w:val="20"/>
        </w:rPr>
      </w:pPr>
    </w:p>
    <w:p w14:paraId="168EB924" w14:textId="77777777" w:rsidR="001E5F2A" w:rsidRPr="002D68BB" w:rsidRDefault="001E5F2A">
      <w:pPr>
        <w:pBdr>
          <w:top w:val="nil"/>
          <w:left w:val="nil"/>
          <w:bottom w:val="nil"/>
          <w:right w:val="nil"/>
          <w:between w:val="nil"/>
        </w:pBdr>
        <w:rPr>
          <w:b/>
          <w:color w:val="000000"/>
          <w:sz w:val="20"/>
          <w:szCs w:val="20"/>
        </w:rPr>
      </w:pPr>
    </w:p>
    <w:p w14:paraId="7C615066" w14:textId="77777777" w:rsidR="001E5F2A" w:rsidRPr="002D68BB" w:rsidRDefault="00747094">
      <w:pPr>
        <w:widowControl w:val="0"/>
        <w:pBdr>
          <w:top w:val="nil"/>
          <w:left w:val="nil"/>
          <w:bottom w:val="nil"/>
          <w:right w:val="nil"/>
          <w:between w:val="nil"/>
        </w:pBdr>
        <w:tabs>
          <w:tab w:val="left" w:pos="481"/>
        </w:tabs>
        <w:spacing w:line="240" w:lineRule="auto"/>
        <w:rPr>
          <w:b/>
          <w:color w:val="000000"/>
          <w:sz w:val="20"/>
          <w:szCs w:val="20"/>
        </w:rPr>
      </w:pPr>
      <w:r w:rsidRPr="002D68BB">
        <w:rPr>
          <w:b/>
          <w:color w:val="000000"/>
          <w:sz w:val="20"/>
          <w:szCs w:val="20"/>
        </w:rPr>
        <w:t>CONTROL DE CAMBIOS (diligenciar únicamente si realiza ajustes a la guía)</w:t>
      </w:r>
    </w:p>
    <w:p w14:paraId="3C564D58" w14:textId="77777777" w:rsidR="001E5F2A" w:rsidRPr="002D68BB" w:rsidRDefault="001E5F2A">
      <w:pPr>
        <w:pBdr>
          <w:top w:val="nil"/>
          <w:left w:val="nil"/>
          <w:bottom w:val="nil"/>
          <w:right w:val="nil"/>
          <w:between w:val="nil"/>
        </w:pBdr>
        <w:spacing w:before="1"/>
        <w:rPr>
          <w:b/>
          <w:color w:val="000000"/>
          <w:sz w:val="20"/>
          <w:szCs w:val="20"/>
        </w:rPr>
      </w:pPr>
    </w:p>
    <w:tbl>
      <w:tblPr>
        <w:tblStyle w:val="affffffffffc"/>
        <w:tblW w:w="9741"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6"/>
        <w:gridCol w:w="2635"/>
        <w:gridCol w:w="1533"/>
        <w:gridCol w:w="1585"/>
        <w:gridCol w:w="851"/>
        <w:gridCol w:w="1911"/>
      </w:tblGrid>
      <w:tr w:rsidR="001E5F2A" w:rsidRPr="002D68BB" w14:paraId="06D756EC" w14:textId="77777777">
        <w:trPr>
          <w:trHeight w:val="489"/>
        </w:trPr>
        <w:tc>
          <w:tcPr>
            <w:tcW w:w="1226" w:type="dxa"/>
            <w:tcBorders>
              <w:top w:val="nil"/>
              <w:left w:val="nil"/>
            </w:tcBorders>
          </w:tcPr>
          <w:p w14:paraId="55E1FF36" w14:textId="77777777" w:rsidR="001E5F2A" w:rsidRPr="002D68BB" w:rsidRDefault="001E5F2A">
            <w:pPr>
              <w:pBdr>
                <w:top w:val="nil"/>
                <w:left w:val="nil"/>
                <w:bottom w:val="nil"/>
                <w:right w:val="nil"/>
                <w:between w:val="nil"/>
              </w:pBdr>
              <w:rPr>
                <w:rFonts w:eastAsia="Times New Roman"/>
                <w:color w:val="000000"/>
                <w:sz w:val="20"/>
                <w:szCs w:val="20"/>
              </w:rPr>
            </w:pPr>
          </w:p>
        </w:tc>
        <w:tc>
          <w:tcPr>
            <w:tcW w:w="2635" w:type="dxa"/>
          </w:tcPr>
          <w:p w14:paraId="5A089714" w14:textId="77777777" w:rsidR="001E5F2A" w:rsidRPr="002D68BB" w:rsidRDefault="00747094">
            <w:pPr>
              <w:pBdr>
                <w:top w:val="nil"/>
                <w:left w:val="nil"/>
                <w:bottom w:val="nil"/>
                <w:right w:val="nil"/>
                <w:between w:val="nil"/>
              </w:pBdr>
              <w:spacing w:before="14"/>
              <w:ind w:left="115"/>
              <w:rPr>
                <w:b/>
                <w:color w:val="000000"/>
                <w:sz w:val="20"/>
                <w:szCs w:val="20"/>
              </w:rPr>
            </w:pPr>
            <w:r w:rsidRPr="002D68BB">
              <w:rPr>
                <w:b/>
                <w:color w:val="000000"/>
                <w:sz w:val="20"/>
                <w:szCs w:val="20"/>
              </w:rPr>
              <w:t>Nombre</w:t>
            </w:r>
          </w:p>
        </w:tc>
        <w:tc>
          <w:tcPr>
            <w:tcW w:w="1533" w:type="dxa"/>
          </w:tcPr>
          <w:p w14:paraId="1698B9A7" w14:textId="77777777" w:rsidR="001E5F2A" w:rsidRPr="002D68BB" w:rsidRDefault="00747094">
            <w:pPr>
              <w:pBdr>
                <w:top w:val="nil"/>
                <w:left w:val="nil"/>
                <w:bottom w:val="nil"/>
                <w:right w:val="nil"/>
                <w:between w:val="nil"/>
              </w:pBdr>
              <w:spacing w:before="14"/>
              <w:ind w:left="116"/>
              <w:rPr>
                <w:b/>
                <w:color w:val="000000"/>
                <w:sz w:val="20"/>
                <w:szCs w:val="20"/>
              </w:rPr>
            </w:pPr>
            <w:r w:rsidRPr="002D68BB">
              <w:rPr>
                <w:b/>
                <w:color w:val="000000"/>
                <w:sz w:val="20"/>
                <w:szCs w:val="20"/>
              </w:rPr>
              <w:t>Cargo</w:t>
            </w:r>
          </w:p>
        </w:tc>
        <w:tc>
          <w:tcPr>
            <w:tcW w:w="1585" w:type="dxa"/>
          </w:tcPr>
          <w:p w14:paraId="7C16F7E8" w14:textId="77777777" w:rsidR="001E5F2A" w:rsidRPr="002D68BB" w:rsidRDefault="00747094">
            <w:pPr>
              <w:pBdr>
                <w:top w:val="nil"/>
                <w:left w:val="nil"/>
                <w:bottom w:val="nil"/>
                <w:right w:val="nil"/>
                <w:between w:val="nil"/>
              </w:pBdr>
              <w:spacing w:before="14"/>
              <w:ind w:left="117"/>
              <w:rPr>
                <w:b/>
                <w:color w:val="000000"/>
                <w:sz w:val="20"/>
                <w:szCs w:val="20"/>
              </w:rPr>
            </w:pPr>
            <w:r w:rsidRPr="002D68BB">
              <w:rPr>
                <w:b/>
                <w:color w:val="000000"/>
                <w:sz w:val="20"/>
                <w:szCs w:val="20"/>
              </w:rPr>
              <w:t>Dependencia</w:t>
            </w:r>
          </w:p>
        </w:tc>
        <w:tc>
          <w:tcPr>
            <w:tcW w:w="851" w:type="dxa"/>
          </w:tcPr>
          <w:p w14:paraId="183180FC" w14:textId="77777777" w:rsidR="001E5F2A" w:rsidRPr="002D68BB" w:rsidRDefault="00747094">
            <w:pPr>
              <w:pBdr>
                <w:top w:val="nil"/>
                <w:left w:val="nil"/>
                <w:bottom w:val="nil"/>
                <w:right w:val="nil"/>
                <w:between w:val="nil"/>
              </w:pBdr>
              <w:spacing w:before="14"/>
              <w:ind w:left="118"/>
              <w:rPr>
                <w:b/>
                <w:color w:val="000000"/>
                <w:sz w:val="20"/>
                <w:szCs w:val="20"/>
              </w:rPr>
            </w:pPr>
            <w:r w:rsidRPr="002D68BB">
              <w:rPr>
                <w:b/>
                <w:color w:val="000000"/>
                <w:sz w:val="20"/>
                <w:szCs w:val="20"/>
              </w:rPr>
              <w:t>Fecha</w:t>
            </w:r>
          </w:p>
        </w:tc>
        <w:tc>
          <w:tcPr>
            <w:tcW w:w="1911" w:type="dxa"/>
          </w:tcPr>
          <w:p w14:paraId="3E2E0735" w14:textId="77777777" w:rsidR="001E5F2A" w:rsidRPr="002D68BB" w:rsidRDefault="00747094">
            <w:pPr>
              <w:pBdr>
                <w:top w:val="nil"/>
                <w:left w:val="nil"/>
                <w:bottom w:val="nil"/>
                <w:right w:val="nil"/>
                <w:between w:val="nil"/>
              </w:pBdr>
              <w:tabs>
                <w:tab w:val="left" w:pos="1513"/>
              </w:tabs>
              <w:spacing w:before="9"/>
              <w:ind w:left="120" w:right="97"/>
              <w:rPr>
                <w:b/>
                <w:color w:val="000000"/>
                <w:sz w:val="20"/>
                <w:szCs w:val="20"/>
              </w:rPr>
            </w:pPr>
            <w:r w:rsidRPr="002D68BB">
              <w:rPr>
                <w:b/>
                <w:color w:val="000000"/>
                <w:sz w:val="20"/>
                <w:szCs w:val="20"/>
              </w:rPr>
              <w:t>Razón</w:t>
            </w:r>
            <w:r w:rsidRPr="002D68BB">
              <w:rPr>
                <w:b/>
                <w:color w:val="000000"/>
                <w:sz w:val="20"/>
                <w:szCs w:val="20"/>
              </w:rPr>
              <w:tab/>
              <w:t>del Cambio</w:t>
            </w:r>
          </w:p>
        </w:tc>
      </w:tr>
      <w:tr w:rsidR="001E5F2A" w:rsidRPr="002D68BB" w14:paraId="5764E74F" w14:textId="77777777">
        <w:trPr>
          <w:trHeight w:val="261"/>
        </w:trPr>
        <w:tc>
          <w:tcPr>
            <w:tcW w:w="1226" w:type="dxa"/>
          </w:tcPr>
          <w:p w14:paraId="0E2E46F9" w14:textId="77777777" w:rsidR="001E5F2A" w:rsidRPr="002D68BB" w:rsidRDefault="00747094">
            <w:pPr>
              <w:pBdr>
                <w:top w:val="nil"/>
                <w:left w:val="nil"/>
                <w:bottom w:val="nil"/>
                <w:right w:val="nil"/>
                <w:between w:val="nil"/>
              </w:pBdr>
              <w:spacing w:before="14" w:line="227" w:lineRule="auto"/>
              <w:ind w:left="115"/>
              <w:rPr>
                <w:b/>
                <w:color w:val="000000"/>
                <w:sz w:val="20"/>
                <w:szCs w:val="20"/>
              </w:rPr>
            </w:pPr>
            <w:r w:rsidRPr="002D68BB">
              <w:rPr>
                <w:b/>
                <w:color w:val="000000"/>
                <w:sz w:val="20"/>
                <w:szCs w:val="20"/>
              </w:rPr>
              <w:t>Autor (es)</w:t>
            </w:r>
          </w:p>
        </w:tc>
        <w:tc>
          <w:tcPr>
            <w:tcW w:w="2635" w:type="dxa"/>
          </w:tcPr>
          <w:p w14:paraId="20656A84" w14:textId="77777777" w:rsidR="001E5F2A" w:rsidRPr="002D68BB" w:rsidRDefault="001E5F2A">
            <w:pPr>
              <w:pBdr>
                <w:top w:val="nil"/>
                <w:left w:val="nil"/>
                <w:bottom w:val="nil"/>
                <w:right w:val="nil"/>
                <w:between w:val="nil"/>
              </w:pBdr>
              <w:rPr>
                <w:rFonts w:eastAsia="Times New Roman"/>
                <w:color w:val="000000"/>
                <w:sz w:val="20"/>
                <w:szCs w:val="20"/>
              </w:rPr>
            </w:pPr>
          </w:p>
        </w:tc>
        <w:tc>
          <w:tcPr>
            <w:tcW w:w="1533" w:type="dxa"/>
          </w:tcPr>
          <w:p w14:paraId="6DB41C4C" w14:textId="77777777" w:rsidR="001E5F2A" w:rsidRPr="002D68BB" w:rsidRDefault="001E5F2A">
            <w:pPr>
              <w:pBdr>
                <w:top w:val="nil"/>
                <w:left w:val="nil"/>
                <w:bottom w:val="nil"/>
                <w:right w:val="nil"/>
                <w:between w:val="nil"/>
              </w:pBdr>
              <w:rPr>
                <w:rFonts w:eastAsia="Times New Roman"/>
                <w:color w:val="000000"/>
                <w:sz w:val="20"/>
                <w:szCs w:val="20"/>
              </w:rPr>
            </w:pPr>
          </w:p>
        </w:tc>
        <w:tc>
          <w:tcPr>
            <w:tcW w:w="1585" w:type="dxa"/>
          </w:tcPr>
          <w:p w14:paraId="31AE815A" w14:textId="77777777" w:rsidR="001E5F2A" w:rsidRPr="002D68BB" w:rsidRDefault="001E5F2A">
            <w:pPr>
              <w:pBdr>
                <w:top w:val="nil"/>
                <w:left w:val="nil"/>
                <w:bottom w:val="nil"/>
                <w:right w:val="nil"/>
                <w:between w:val="nil"/>
              </w:pBdr>
              <w:rPr>
                <w:rFonts w:eastAsia="Times New Roman"/>
                <w:color w:val="000000"/>
                <w:sz w:val="20"/>
                <w:szCs w:val="20"/>
              </w:rPr>
            </w:pPr>
          </w:p>
        </w:tc>
        <w:tc>
          <w:tcPr>
            <w:tcW w:w="851" w:type="dxa"/>
          </w:tcPr>
          <w:p w14:paraId="0EA52959" w14:textId="77777777" w:rsidR="001E5F2A" w:rsidRPr="002D68BB" w:rsidRDefault="001E5F2A">
            <w:pPr>
              <w:pBdr>
                <w:top w:val="nil"/>
                <w:left w:val="nil"/>
                <w:bottom w:val="nil"/>
                <w:right w:val="nil"/>
                <w:between w:val="nil"/>
              </w:pBdr>
              <w:rPr>
                <w:rFonts w:eastAsia="Times New Roman"/>
                <w:color w:val="000000"/>
                <w:sz w:val="20"/>
                <w:szCs w:val="20"/>
              </w:rPr>
            </w:pPr>
          </w:p>
        </w:tc>
        <w:tc>
          <w:tcPr>
            <w:tcW w:w="1911" w:type="dxa"/>
          </w:tcPr>
          <w:p w14:paraId="712FF207" w14:textId="77777777" w:rsidR="001E5F2A" w:rsidRPr="002D68BB" w:rsidRDefault="001E5F2A">
            <w:pPr>
              <w:pBdr>
                <w:top w:val="nil"/>
                <w:left w:val="nil"/>
                <w:bottom w:val="nil"/>
                <w:right w:val="nil"/>
                <w:between w:val="nil"/>
              </w:pBdr>
              <w:rPr>
                <w:rFonts w:eastAsia="Times New Roman"/>
                <w:color w:val="000000"/>
                <w:sz w:val="20"/>
                <w:szCs w:val="20"/>
              </w:rPr>
            </w:pPr>
          </w:p>
        </w:tc>
      </w:tr>
    </w:tbl>
    <w:p w14:paraId="550AA9C6" w14:textId="77777777" w:rsidR="001E5F2A" w:rsidRPr="002D68BB" w:rsidRDefault="001E5F2A">
      <w:pPr>
        <w:rPr>
          <w:sz w:val="20"/>
          <w:szCs w:val="20"/>
        </w:rPr>
      </w:pPr>
    </w:p>
    <w:p w14:paraId="151FF63C" w14:textId="77777777" w:rsidR="001E5F2A" w:rsidRPr="002D68BB" w:rsidRDefault="001E5F2A">
      <w:pPr>
        <w:rPr>
          <w:b/>
          <w:sz w:val="20"/>
          <w:szCs w:val="20"/>
        </w:rPr>
      </w:pPr>
    </w:p>
    <w:p w14:paraId="06362575" w14:textId="02D50EB3" w:rsidR="001E5F2A" w:rsidRPr="002D68BB" w:rsidRDefault="001E5F2A">
      <w:pPr>
        <w:keepNext/>
        <w:keepLines/>
        <w:pBdr>
          <w:top w:val="nil"/>
          <w:left w:val="nil"/>
          <w:bottom w:val="nil"/>
          <w:right w:val="nil"/>
          <w:between w:val="nil"/>
        </w:pBdr>
        <w:spacing w:after="60"/>
        <w:rPr>
          <w:color w:val="000000"/>
          <w:sz w:val="20"/>
          <w:szCs w:val="20"/>
        </w:rPr>
      </w:pPr>
    </w:p>
    <w:p w14:paraId="42A19695" w14:textId="22ADABB2" w:rsidR="00CC3CA0" w:rsidRDefault="00CC3CA0">
      <w:pPr>
        <w:keepNext/>
        <w:keepLines/>
        <w:pBdr>
          <w:top w:val="nil"/>
          <w:left w:val="nil"/>
          <w:bottom w:val="nil"/>
          <w:right w:val="nil"/>
          <w:between w:val="nil"/>
        </w:pBdr>
        <w:spacing w:after="60"/>
        <w:rPr>
          <w:color w:val="000000"/>
          <w:sz w:val="20"/>
          <w:szCs w:val="20"/>
        </w:rPr>
      </w:pPr>
      <w:commentRangeStart w:id="42"/>
      <w:r w:rsidRPr="002D68BB">
        <w:rPr>
          <w:noProof/>
          <w:sz w:val="20"/>
          <w:szCs w:val="20"/>
        </w:rPr>
        <w:drawing>
          <wp:inline distT="0" distB="0" distL="0" distR="0" wp14:anchorId="556548A6" wp14:editId="7CA2725B">
            <wp:extent cx="4293067" cy="1998921"/>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6109" t="9978" r="6873" b="17959"/>
                    <a:stretch/>
                  </pic:blipFill>
                  <pic:spPr bwMode="auto">
                    <a:xfrm>
                      <a:off x="0" y="0"/>
                      <a:ext cx="4315313" cy="2009279"/>
                    </a:xfrm>
                    <a:prstGeom prst="rect">
                      <a:avLst/>
                    </a:prstGeom>
                    <a:ln>
                      <a:noFill/>
                    </a:ln>
                    <a:extLst>
                      <a:ext uri="{53640926-AAD7-44D8-BBD7-CCE9431645EC}">
                        <a14:shadowObscured xmlns:a14="http://schemas.microsoft.com/office/drawing/2010/main"/>
                      </a:ext>
                    </a:extLst>
                  </pic:spPr>
                </pic:pic>
              </a:graphicData>
            </a:graphic>
          </wp:inline>
        </w:drawing>
      </w:r>
      <w:commentRangeEnd w:id="42"/>
      <w:r w:rsidR="00D37FCC" w:rsidRPr="002D68BB">
        <w:rPr>
          <w:rStyle w:val="CommentReference"/>
          <w:sz w:val="20"/>
          <w:szCs w:val="20"/>
        </w:rPr>
        <w:commentReference w:id="42"/>
      </w:r>
    </w:p>
    <w:p w14:paraId="7BA08FD8" w14:textId="03E831D6" w:rsidR="00DE2D4A" w:rsidRDefault="00DE2D4A">
      <w:pPr>
        <w:keepNext/>
        <w:keepLines/>
        <w:pBdr>
          <w:top w:val="nil"/>
          <w:left w:val="nil"/>
          <w:bottom w:val="nil"/>
          <w:right w:val="nil"/>
          <w:between w:val="nil"/>
        </w:pBdr>
        <w:spacing w:after="60"/>
        <w:rPr>
          <w:color w:val="000000"/>
          <w:sz w:val="20"/>
          <w:szCs w:val="20"/>
        </w:rPr>
      </w:pPr>
    </w:p>
    <w:p w14:paraId="7DCC9463" w14:textId="46E61A44" w:rsidR="00DE2D4A" w:rsidRDefault="00DE2D4A">
      <w:pPr>
        <w:keepNext/>
        <w:keepLines/>
        <w:pBdr>
          <w:top w:val="nil"/>
          <w:left w:val="nil"/>
          <w:bottom w:val="nil"/>
          <w:right w:val="nil"/>
          <w:between w:val="nil"/>
        </w:pBdr>
        <w:spacing w:after="60"/>
        <w:rPr>
          <w:color w:val="000000"/>
          <w:sz w:val="20"/>
          <w:szCs w:val="20"/>
        </w:rPr>
      </w:pPr>
      <w:commentRangeStart w:id="43"/>
      <w:r>
        <w:rPr>
          <w:noProof/>
        </w:rPr>
        <w:drawing>
          <wp:inline distT="0" distB="0" distL="0" distR="0" wp14:anchorId="3850566A" wp14:editId="204D0C85">
            <wp:extent cx="4084795" cy="2296633"/>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99005" cy="2304623"/>
                    </a:xfrm>
                    <a:prstGeom prst="rect">
                      <a:avLst/>
                    </a:prstGeom>
                  </pic:spPr>
                </pic:pic>
              </a:graphicData>
            </a:graphic>
          </wp:inline>
        </w:drawing>
      </w:r>
      <w:r>
        <w:rPr>
          <w:color w:val="000000"/>
          <w:sz w:val="20"/>
          <w:szCs w:val="20"/>
        </w:rPr>
        <w:t xml:space="preserve">    </w:t>
      </w:r>
    </w:p>
    <w:p w14:paraId="0EC26EA2" w14:textId="6F87CBB3" w:rsidR="00DE2D4A" w:rsidRDefault="00D53537">
      <w:pPr>
        <w:keepNext/>
        <w:keepLines/>
        <w:pBdr>
          <w:top w:val="nil"/>
          <w:left w:val="nil"/>
          <w:bottom w:val="nil"/>
          <w:right w:val="nil"/>
          <w:between w:val="nil"/>
        </w:pBdr>
        <w:spacing w:after="60"/>
        <w:rPr>
          <w:color w:val="000000"/>
          <w:sz w:val="20"/>
          <w:szCs w:val="20"/>
        </w:rPr>
      </w:pPr>
      <w:hyperlink r:id="rId169" w:history="1">
        <w:r w:rsidR="00DE2D4A" w:rsidRPr="00A80612">
          <w:rPr>
            <w:rStyle w:val="Hyperlink"/>
            <w:sz w:val="20"/>
            <w:szCs w:val="20"/>
          </w:rPr>
          <w:t>https://www.minsalud.gov.co/sites/rid/Lists/BibliotecaDigital/RIDE/DE/DIJ/resolucion-0719-de-2015.pdf</w:t>
        </w:r>
      </w:hyperlink>
      <w:r w:rsidR="00DE2D4A">
        <w:rPr>
          <w:color w:val="000000"/>
          <w:sz w:val="20"/>
          <w:szCs w:val="20"/>
        </w:rPr>
        <w:t xml:space="preserve"> </w:t>
      </w:r>
      <w:commentRangeEnd w:id="43"/>
      <w:r w:rsidR="00DE2D4A">
        <w:rPr>
          <w:rStyle w:val="CommentReference"/>
        </w:rPr>
        <w:commentReference w:id="43"/>
      </w:r>
    </w:p>
    <w:p w14:paraId="479E8F4F" w14:textId="28EC9827" w:rsidR="00344C7C" w:rsidRDefault="00344C7C">
      <w:pPr>
        <w:keepNext/>
        <w:keepLines/>
        <w:pBdr>
          <w:top w:val="nil"/>
          <w:left w:val="nil"/>
          <w:bottom w:val="nil"/>
          <w:right w:val="nil"/>
          <w:between w:val="nil"/>
        </w:pBdr>
        <w:spacing w:after="60"/>
        <w:rPr>
          <w:color w:val="000000"/>
          <w:sz w:val="20"/>
          <w:szCs w:val="20"/>
        </w:rPr>
      </w:pPr>
    </w:p>
    <w:p w14:paraId="1795CA77" w14:textId="6884F6D8" w:rsidR="00344C7C" w:rsidRDefault="00344C7C">
      <w:pPr>
        <w:keepNext/>
        <w:keepLines/>
        <w:pBdr>
          <w:top w:val="nil"/>
          <w:left w:val="nil"/>
          <w:bottom w:val="nil"/>
          <w:right w:val="nil"/>
          <w:between w:val="nil"/>
        </w:pBdr>
        <w:spacing w:after="60"/>
        <w:rPr>
          <w:color w:val="000000"/>
          <w:sz w:val="20"/>
          <w:szCs w:val="20"/>
        </w:rPr>
      </w:pPr>
    </w:p>
    <w:p w14:paraId="4FFE9E79" w14:textId="1F9FD607" w:rsidR="00344C7C" w:rsidRDefault="00344C7C">
      <w:pPr>
        <w:keepNext/>
        <w:keepLines/>
        <w:pBdr>
          <w:top w:val="nil"/>
          <w:left w:val="nil"/>
          <w:bottom w:val="nil"/>
          <w:right w:val="nil"/>
          <w:between w:val="nil"/>
        </w:pBdr>
        <w:spacing w:after="60"/>
        <w:rPr>
          <w:color w:val="000000"/>
          <w:sz w:val="20"/>
          <w:szCs w:val="20"/>
        </w:rPr>
      </w:pPr>
      <w:commentRangeStart w:id="44"/>
      <w:r>
        <w:rPr>
          <w:noProof/>
        </w:rPr>
        <w:lastRenderedPageBreak/>
        <w:drawing>
          <wp:inline distT="0" distB="0" distL="0" distR="0" wp14:anchorId="53A02DC1" wp14:editId="4D4AFDF0">
            <wp:extent cx="3785191" cy="2128184"/>
            <wp:effectExtent l="0" t="0" r="635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96766" cy="2134692"/>
                    </a:xfrm>
                    <a:prstGeom prst="rect">
                      <a:avLst/>
                    </a:prstGeom>
                  </pic:spPr>
                </pic:pic>
              </a:graphicData>
            </a:graphic>
          </wp:inline>
        </w:drawing>
      </w:r>
      <w:commentRangeEnd w:id="44"/>
      <w:r>
        <w:rPr>
          <w:rStyle w:val="CommentReference"/>
        </w:rPr>
        <w:commentReference w:id="44"/>
      </w:r>
    </w:p>
    <w:p w14:paraId="51E27D0B" w14:textId="78E3F92B" w:rsidR="00985668" w:rsidRDefault="00985668">
      <w:pPr>
        <w:keepNext/>
        <w:keepLines/>
        <w:pBdr>
          <w:top w:val="nil"/>
          <w:left w:val="nil"/>
          <w:bottom w:val="nil"/>
          <w:right w:val="nil"/>
          <w:between w:val="nil"/>
        </w:pBdr>
        <w:spacing w:after="60"/>
        <w:rPr>
          <w:color w:val="000000"/>
          <w:sz w:val="20"/>
          <w:szCs w:val="20"/>
        </w:rPr>
      </w:pPr>
    </w:p>
    <w:p w14:paraId="5CDACF38" w14:textId="1607B485" w:rsidR="00985668" w:rsidRDefault="00985668">
      <w:pPr>
        <w:keepNext/>
        <w:keepLines/>
        <w:pBdr>
          <w:top w:val="nil"/>
          <w:left w:val="nil"/>
          <w:bottom w:val="nil"/>
          <w:right w:val="nil"/>
          <w:between w:val="nil"/>
        </w:pBdr>
        <w:spacing w:after="60"/>
        <w:rPr>
          <w:color w:val="000000"/>
          <w:sz w:val="20"/>
          <w:szCs w:val="20"/>
        </w:rPr>
      </w:pPr>
      <w:commentRangeStart w:id="45"/>
      <w:r>
        <w:rPr>
          <w:noProof/>
        </w:rPr>
        <w:drawing>
          <wp:inline distT="0" distB="0" distL="0" distR="0" wp14:anchorId="6000CBCD" wp14:editId="4406BBCF">
            <wp:extent cx="4008474" cy="225372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20808" cy="2260657"/>
                    </a:xfrm>
                    <a:prstGeom prst="rect">
                      <a:avLst/>
                    </a:prstGeom>
                  </pic:spPr>
                </pic:pic>
              </a:graphicData>
            </a:graphic>
          </wp:inline>
        </w:drawing>
      </w:r>
      <w:commentRangeEnd w:id="45"/>
      <w:r>
        <w:rPr>
          <w:rStyle w:val="CommentReference"/>
        </w:rPr>
        <w:commentReference w:id="45"/>
      </w:r>
    </w:p>
    <w:p w14:paraId="40A5057E" w14:textId="7D0850B2" w:rsidR="00D774BF" w:rsidRDefault="00D774BF">
      <w:pPr>
        <w:keepNext/>
        <w:keepLines/>
        <w:pBdr>
          <w:top w:val="nil"/>
          <w:left w:val="nil"/>
          <w:bottom w:val="nil"/>
          <w:right w:val="nil"/>
          <w:between w:val="nil"/>
        </w:pBdr>
        <w:spacing w:after="60"/>
        <w:rPr>
          <w:color w:val="000000"/>
          <w:sz w:val="20"/>
          <w:szCs w:val="20"/>
        </w:rPr>
      </w:pPr>
    </w:p>
    <w:p w14:paraId="443D9AB1" w14:textId="77777777" w:rsidR="00D774BF" w:rsidRPr="00D774BF" w:rsidRDefault="00D774BF" w:rsidP="00D774BF">
      <w:pPr>
        <w:spacing w:line="240" w:lineRule="auto"/>
        <w:rPr>
          <w:rFonts w:ascii="Times New Roman" w:eastAsia="Times New Roman" w:hAnsi="Times New Roman" w:cs="Times New Roman"/>
          <w:sz w:val="24"/>
          <w:szCs w:val="24"/>
          <w:lang w:val="es-CO"/>
        </w:rPr>
      </w:pPr>
    </w:p>
    <w:p w14:paraId="0A6456CA" w14:textId="2D4FE798" w:rsidR="00D774BF" w:rsidRPr="00D774BF" w:rsidRDefault="00D774BF" w:rsidP="00D774BF">
      <w:pPr>
        <w:spacing w:line="240" w:lineRule="auto"/>
        <w:rPr>
          <w:rFonts w:ascii="Times New Roman" w:eastAsia="Times New Roman" w:hAnsi="Times New Roman" w:cs="Times New Roman"/>
          <w:sz w:val="24"/>
          <w:szCs w:val="24"/>
          <w:lang w:val="es-CO"/>
        </w:rPr>
      </w:pPr>
      <w:commentRangeStart w:id="46"/>
      <w:r w:rsidRPr="00D774BF">
        <w:rPr>
          <w:rFonts w:eastAsia="Times New Roman"/>
          <w:noProof/>
          <w:color w:val="000000"/>
          <w:sz w:val="20"/>
          <w:szCs w:val="20"/>
          <w:bdr w:val="none" w:sz="0" w:space="0" w:color="auto" w:frame="1"/>
          <w:lang w:val="es-CO"/>
        </w:rPr>
        <w:lastRenderedPageBreak/>
        <w:drawing>
          <wp:inline distT="0" distB="0" distL="0" distR="0" wp14:anchorId="13011D03" wp14:editId="5E16D756">
            <wp:extent cx="3987165" cy="287083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87165" cy="2870835"/>
                    </a:xfrm>
                    <a:prstGeom prst="rect">
                      <a:avLst/>
                    </a:prstGeom>
                    <a:noFill/>
                    <a:ln>
                      <a:noFill/>
                    </a:ln>
                  </pic:spPr>
                </pic:pic>
              </a:graphicData>
            </a:graphic>
          </wp:inline>
        </w:drawing>
      </w:r>
      <w:commentRangeEnd w:id="46"/>
      <w:r>
        <w:rPr>
          <w:rStyle w:val="CommentReference"/>
        </w:rPr>
        <w:commentReference w:id="46"/>
      </w:r>
    </w:p>
    <w:p w14:paraId="430CAFC1" w14:textId="77777777" w:rsidR="00D774BF" w:rsidRPr="002D68BB" w:rsidRDefault="00D774BF">
      <w:pPr>
        <w:keepNext/>
        <w:keepLines/>
        <w:pBdr>
          <w:top w:val="nil"/>
          <w:left w:val="nil"/>
          <w:bottom w:val="nil"/>
          <w:right w:val="nil"/>
          <w:between w:val="nil"/>
        </w:pBdr>
        <w:spacing w:after="60"/>
        <w:rPr>
          <w:color w:val="000000"/>
          <w:sz w:val="20"/>
          <w:szCs w:val="20"/>
        </w:rPr>
      </w:pPr>
    </w:p>
    <w:sectPr w:rsidR="00D774BF" w:rsidRPr="002D68BB">
      <w:headerReference w:type="default" r:id="rId173"/>
      <w:footerReference w:type="default" r:id="rId174"/>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Fabian" w:date="2022-12-23T23:09:00Z" w:initials="F">
    <w:p w14:paraId="0B5A17CA" w14:textId="77777777" w:rsidR="00D53537" w:rsidRDefault="00D53537">
      <w:pPr>
        <w:pStyle w:val="CommentText"/>
      </w:pPr>
      <w:r>
        <w:rPr>
          <w:rStyle w:val="CommentReference"/>
        </w:rPr>
        <w:annotationRef/>
      </w:r>
    </w:p>
    <w:p w14:paraId="7103AC9E" w14:textId="12174B1C" w:rsidR="00D53537" w:rsidRDefault="00D53537">
      <w:pPr>
        <w:pStyle w:val="CommentText"/>
      </w:pPr>
      <w:r w:rsidRPr="00D60453">
        <w:rPr>
          <w:color w:val="FF0000"/>
        </w:rPr>
        <w:t>Ajustar en LMS esta tabla de contenidos.</w:t>
      </w:r>
    </w:p>
  </w:comment>
  <w:comment w:id="6" w:author="Fabian" w:date="2022-12-23T20:59:00Z" w:initials="F">
    <w:p w14:paraId="50EFD541" w14:textId="77777777" w:rsidR="00D53537" w:rsidRDefault="00D53537">
      <w:pPr>
        <w:pStyle w:val="CommentText"/>
      </w:pPr>
      <w:r>
        <w:rPr>
          <w:rStyle w:val="CommentReference"/>
        </w:rPr>
        <w:annotationRef/>
      </w:r>
    </w:p>
    <w:p w14:paraId="702FCCE7" w14:textId="77777777" w:rsidR="00D53537" w:rsidRPr="00223CB4" w:rsidRDefault="00D53537">
      <w:pPr>
        <w:pStyle w:val="CommentText"/>
        <w:rPr>
          <w:color w:val="FF0000"/>
        </w:rPr>
      </w:pPr>
      <w:r w:rsidRPr="00223CB4">
        <w:rPr>
          <w:color w:val="FF0000"/>
        </w:rPr>
        <w:t>Se adiciona este título y nombre de la figura, que en LMS debe aparecer así:</w:t>
      </w:r>
    </w:p>
    <w:p w14:paraId="1EAD57C1" w14:textId="77777777" w:rsidR="00D53537" w:rsidRPr="00223CB4" w:rsidRDefault="00D53537">
      <w:pPr>
        <w:pStyle w:val="CommentText"/>
        <w:rPr>
          <w:color w:val="FF0000"/>
        </w:rPr>
      </w:pPr>
    </w:p>
    <w:p w14:paraId="2E04CE89" w14:textId="77777777" w:rsidR="00D53537" w:rsidRPr="00223CB4" w:rsidRDefault="00D53537">
      <w:pPr>
        <w:pStyle w:val="CommentText"/>
        <w:rPr>
          <w:b/>
          <w:bCs/>
          <w:color w:val="FF0000"/>
        </w:rPr>
      </w:pPr>
      <w:r w:rsidRPr="00223CB4">
        <w:rPr>
          <w:b/>
          <w:bCs/>
          <w:color w:val="FF0000"/>
        </w:rPr>
        <w:t>Título en negrilla y sin punto</w:t>
      </w:r>
    </w:p>
    <w:p w14:paraId="4EAE1A0F" w14:textId="6C7D8321" w:rsidR="00D53537" w:rsidRPr="00223CB4" w:rsidRDefault="00D53537">
      <w:pPr>
        <w:pStyle w:val="CommentText"/>
        <w:rPr>
          <w:i/>
          <w:iCs/>
        </w:rPr>
      </w:pPr>
      <w:r w:rsidRPr="00223CB4">
        <w:rPr>
          <w:color w:val="FF0000"/>
        </w:rPr>
        <w:t xml:space="preserve">Debajo, </w:t>
      </w:r>
      <w:r>
        <w:rPr>
          <w:i/>
          <w:iCs/>
          <w:color w:val="FF0000"/>
        </w:rPr>
        <w:t>N</w:t>
      </w:r>
      <w:r w:rsidRPr="00223CB4">
        <w:rPr>
          <w:i/>
          <w:iCs/>
          <w:color w:val="FF0000"/>
        </w:rPr>
        <w:t>ombre en cursiva, sin negrilla y sin punto.</w:t>
      </w:r>
    </w:p>
  </w:comment>
  <w:comment w:id="8" w:author="Fabian" w:date="2022-12-23T21:13:00Z" w:initials="F">
    <w:p w14:paraId="0735CD1A" w14:textId="77777777" w:rsidR="00D53537" w:rsidRDefault="00D53537">
      <w:pPr>
        <w:pStyle w:val="CommentText"/>
      </w:pPr>
      <w:r>
        <w:rPr>
          <w:rStyle w:val="CommentReference"/>
        </w:rPr>
        <w:annotationRef/>
      </w:r>
    </w:p>
    <w:p w14:paraId="086A15D5" w14:textId="77777777" w:rsidR="00D53537" w:rsidRPr="002A2D04" w:rsidRDefault="00D53537">
      <w:pPr>
        <w:pStyle w:val="CommentText"/>
        <w:rPr>
          <w:color w:val="FF0000"/>
        </w:rPr>
      </w:pPr>
      <w:r w:rsidRPr="002A2D04">
        <w:rPr>
          <w:color w:val="FF0000"/>
        </w:rPr>
        <w:t>Se adiciona este texto que es el título de la figura 2 y debe ir en el LMS así:</w:t>
      </w:r>
    </w:p>
    <w:p w14:paraId="303296C9" w14:textId="77777777" w:rsidR="00D53537" w:rsidRDefault="00D53537">
      <w:pPr>
        <w:pStyle w:val="CommentText"/>
      </w:pPr>
    </w:p>
    <w:p w14:paraId="3BC1DE43" w14:textId="77777777" w:rsidR="00D53537" w:rsidRPr="00223CB4" w:rsidRDefault="00D53537" w:rsidP="002A2D04">
      <w:pPr>
        <w:pStyle w:val="CommentText"/>
        <w:rPr>
          <w:b/>
          <w:bCs/>
          <w:color w:val="FF0000"/>
        </w:rPr>
      </w:pPr>
      <w:r w:rsidRPr="00223CB4">
        <w:rPr>
          <w:b/>
          <w:bCs/>
          <w:color w:val="FF0000"/>
        </w:rPr>
        <w:t>Título en negrilla y sin punto</w:t>
      </w:r>
    </w:p>
    <w:p w14:paraId="177872CE" w14:textId="77777777" w:rsidR="00D53537" w:rsidRPr="00223CB4" w:rsidRDefault="00D53537" w:rsidP="002A2D04">
      <w:pPr>
        <w:pStyle w:val="CommentText"/>
        <w:rPr>
          <w:i/>
          <w:iCs/>
        </w:rPr>
      </w:pPr>
      <w:r w:rsidRPr="00223CB4">
        <w:rPr>
          <w:color w:val="FF0000"/>
        </w:rPr>
        <w:t xml:space="preserve">Debajo, </w:t>
      </w:r>
      <w:r>
        <w:rPr>
          <w:i/>
          <w:iCs/>
          <w:color w:val="FF0000"/>
        </w:rPr>
        <w:t>N</w:t>
      </w:r>
      <w:r w:rsidRPr="00223CB4">
        <w:rPr>
          <w:i/>
          <w:iCs/>
          <w:color w:val="FF0000"/>
        </w:rPr>
        <w:t>ombre en cursiva, sin negrilla y sin punto.</w:t>
      </w:r>
    </w:p>
    <w:p w14:paraId="3BA2220D" w14:textId="68D43643" w:rsidR="00D53537" w:rsidRDefault="00D53537">
      <w:pPr>
        <w:pStyle w:val="CommentText"/>
      </w:pPr>
    </w:p>
  </w:comment>
  <w:comment w:id="9" w:author="Fabian" w:date="2022-12-23T21:25:00Z" w:initials="F">
    <w:p w14:paraId="3D11BADD" w14:textId="77777777" w:rsidR="00D53537" w:rsidRDefault="00D53537">
      <w:pPr>
        <w:pStyle w:val="CommentText"/>
      </w:pPr>
      <w:r>
        <w:rPr>
          <w:rStyle w:val="CommentReference"/>
        </w:rPr>
        <w:annotationRef/>
      </w:r>
    </w:p>
    <w:p w14:paraId="6C21AB28" w14:textId="77777777" w:rsidR="00D53537" w:rsidRDefault="00D53537">
      <w:pPr>
        <w:pStyle w:val="CommentText"/>
      </w:pPr>
      <w:r w:rsidRPr="00871041">
        <w:rPr>
          <w:color w:val="FF0000"/>
        </w:rPr>
        <w:t>Se adiciona este texto que será el título de la Tabla 1 y que, en el LMS, deberá ir así:</w:t>
      </w:r>
    </w:p>
    <w:p w14:paraId="18D64E08" w14:textId="77777777" w:rsidR="00D53537" w:rsidRDefault="00D53537">
      <w:pPr>
        <w:pStyle w:val="CommentText"/>
      </w:pPr>
    </w:p>
    <w:p w14:paraId="43172658" w14:textId="77777777" w:rsidR="00D53537" w:rsidRPr="00223CB4" w:rsidRDefault="00D53537" w:rsidP="00871041">
      <w:pPr>
        <w:pStyle w:val="CommentText"/>
        <w:rPr>
          <w:b/>
          <w:bCs/>
          <w:color w:val="FF0000"/>
        </w:rPr>
      </w:pPr>
      <w:r w:rsidRPr="00223CB4">
        <w:rPr>
          <w:b/>
          <w:bCs/>
          <w:color w:val="FF0000"/>
        </w:rPr>
        <w:t>Título en negrilla y sin punto</w:t>
      </w:r>
    </w:p>
    <w:p w14:paraId="6A26D40F" w14:textId="77777777" w:rsidR="00D53537" w:rsidRPr="00223CB4" w:rsidRDefault="00D53537" w:rsidP="00871041">
      <w:pPr>
        <w:pStyle w:val="CommentText"/>
        <w:rPr>
          <w:i/>
          <w:iCs/>
        </w:rPr>
      </w:pPr>
      <w:r w:rsidRPr="00223CB4">
        <w:rPr>
          <w:color w:val="FF0000"/>
        </w:rPr>
        <w:t xml:space="preserve">Debajo, </w:t>
      </w:r>
      <w:r>
        <w:rPr>
          <w:i/>
          <w:iCs/>
          <w:color w:val="FF0000"/>
        </w:rPr>
        <w:t>N</w:t>
      </w:r>
      <w:r w:rsidRPr="00223CB4">
        <w:rPr>
          <w:i/>
          <w:iCs/>
          <w:color w:val="FF0000"/>
        </w:rPr>
        <w:t>ombre en cursiva, sin negrilla y sin punto.</w:t>
      </w:r>
    </w:p>
    <w:p w14:paraId="26CB5FE4" w14:textId="62B019B0" w:rsidR="00D53537" w:rsidRDefault="00D53537">
      <w:pPr>
        <w:pStyle w:val="CommentText"/>
      </w:pPr>
    </w:p>
  </w:comment>
  <w:comment w:id="10" w:author="Fabian" w:date="2022-12-23T21:26:00Z" w:initials="F">
    <w:p w14:paraId="77C9D399" w14:textId="6425E645" w:rsidR="00D53537" w:rsidRDefault="00D53537">
      <w:pPr>
        <w:pStyle w:val="CommentText"/>
      </w:pPr>
      <w:r>
        <w:rPr>
          <w:rStyle w:val="CommentReference"/>
        </w:rPr>
        <w:annotationRef/>
      </w:r>
      <w:r w:rsidRPr="00CC24BF">
        <w:rPr>
          <w:color w:val="FF0000"/>
        </w:rPr>
        <w:t>Se elimina este texto. DESAPARECE en el guio</w:t>
      </w:r>
      <w:r>
        <w:rPr>
          <w:color w:val="FF0000"/>
        </w:rPr>
        <w:t>n</w:t>
      </w:r>
      <w:r w:rsidRPr="00CC24BF">
        <w:rPr>
          <w:color w:val="FF0000"/>
        </w:rPr>
        <w:t xml:space="preserve"> y en el LMS</w:t>
      </w:r>
      <w:r>
        <w:rPr>
          <w:color w:val="FF0000"/>
        </w:rPr>
        <w:t xml:space="preserve">. </w:t>
      </w:r>
    </w:p>
  </w:comment>
  <w:comment w:id="14" w:author="Fabian" w:date="2022-12-23T21:53:00Z" w:initials="F">
    <w:p w14:paraId="36A6A22A" w14:textId="77777777" w:rsidR="00D53537" w:rsidRDefault="00D53537">
      <w:pPr>
        <w:pStyle w:val="CommentText"/>
      </w:pPr>
      <w:r>
        <w:rPr>
          <w:rStyle w:val="CommentReference"/>
        </w:rPr>
        <w:annotationRef/>
      </w:r>
    </w:p>
    <w:p w14:paraId="65743DDF" w14:textId="77777777" w:rsidR="00D53537" w:rsidRPr="00AC4F87" w:rsidRDefault="00D53537">
      <w:pPr>
        <w:pStyle w:val="CommentText"/>
        <w:rPr>
          <w:color w:val="FF0000"/>
        </w:rPr>
      </w:pPr>
      <w:r w:rsidRPr="00AC4F87">
        <w:rPr>
          <w:color w:val="FF0000"/>
        </w:rPr>
        <w:t>¡Atención!</w:t>
      </w:r>
    </w:p>
    <w:p w14:paraId="323DF524" w14:textId="77777777" w:rsidR="00D53537" w:rsidRPr="00AC4F87" w:rsidRDefault="00D53537">
      <w:pPr>
        <w:pStyle w:val="CommentText"/>
        <w:rPr>
          <w:color w:val="FF0000"/>
        </w:rPr>
      </w:pPr>
      <w:r w:rsidRPr="00AC4F87">
        <w:rPr>
          <w:color w:val="FF0000"/>
        </w:rPr>
        <w:t xml:space="preserve">Este texto no se visualiza en el LMS y es la introducción al numeral 3. </w:t>
      </w:r>
    </w:p>
    <w:p w14:paraId="28885CC4" w14:textId="0DF2446B" w:rsidR="00D53537" w:rsidRDefault="00D53537">
      <w:pPr>
        <w:pStyle w:val="CommentText"/>
      </w:pPr>
      <w:r w:rsidRPr="00AC4F87">
        <w:rPr>
          <w:color w:val="FF0000"/>
        </w:rPr>
        <w:t>AJUSTAR INCLUYÉNDOLO.</w:t>
      </w:r>
    </w:p>
  </w:comment>
  <w:comment w:id="17" w:author="Fabian" w:date="2022-12-23T22:04:00Z" w:initials="F">
    <w:p w14:paraId="1572528E" w14:textId="77777777" w:rsidR="00D53537" w:rsidRDefault="00D53537">
      <w:pPr>
        <w:pStyle w:val="CommentText"/>
      </w:pPr>
      <w:r>
        <w:rPr>
          <w:rStyle w:val="CommentReference"/>
        </w:rPr>
        <w:annotationRef/>
      </w:r>
    </w:p>
    <w:p w14:paraId="66037307" w14:textId="7E9005E8" w:rsidR="00D53537" w:rsidRPr="00CD30B0" w:rsidRDefault="00D53537">
      <w:pPr>
        <w:pStyle w:val="CommentText"/>
        <w:rPr>
          <w:color w:val="FF0000"/>
        </w:rPr>
      </w:pPr>
      <w:r w:rsidRPr="00CD30B0">
        <w:rPr>
          <w:color w:val="FF0000"/>
        </w:rPr>
        <w:t>Nombre de la tabla 2 que debe tener el formato:</w:t>
      </w:r>
    </w:p>
    <w:p w14:paraId="73274068" w14:textId="77777777" w:rsidR="00D53537" w:rsidRPr="00CD30B0" w:rsidRDefault="00D53537">
      <w:pPr>
        <w:pStyle w:val="CommentText"/>
        <w:rPr>
          <w:color w:val="FF0000"/>
        </w:rPr>
      </w:pPr>
    </w:p>
    <w:p w14:paraId="4CEF6B60" w14:textId="77777777" w:rsidR="00D53537" w:rsidRPr="00CD30B0" w:rsidRDefault="00D53537" w:rsidP="00CD30B0">
      <w:pPr>
        <w:pStyle w:val="CommentText"/>
        <w:rPr>
          <w:b/>
          <w:bCs/>
          <w:color w:val="FF0000"/>
        </w:rPr>
      </w:pPr>
      <w:r w:rsidRPr="00CD30B0">
        <w:rPr>
          <w:b/>
          <w:bCs/>
          <w:color w:val="FF0000"/>
        </w:rPr>
        <w:t>Título en negrilla y sin punto</w:t>
      </w:r>
    </w:p>
    <w:p w14:paraId="5B81C1A6" w14:textId="17F71FEA" w:rsidR="00D53537" w:rsidRDefault="00D53537" w:rsidP="00CD30B0">
      <w:pPr>
        <w:pStyle w:val="CommentText"/>
      </w:pPr>
      <w:r w:rsidRPr="00CD30B0">
        <w:rPr>
          <w:color w:val="FF0000"/>
        </w:rPr>
        <w:t xml:space="preserve">Debajo, </w:t>
      </w:r>
      <w:r w:rsidRPr="00CD30B0">
        <w:rPr>
          <w:i/>
          <w:iCs/>
          <w:color w:val="FF0000"/>
        </w:rPr>
        <w:t>Nombre en cursiva, sin negrilla y sin punto.</w:t>
      </w:r>
    </w:p>
  </w:comment>
  <w:comment w:id="18" w:author="Fabian" w:date="2022-12-23T22:05:00Z" w:initials="F">
    <w:p w14:paraId="1871DFC2" w14:textId="77777777" w:rsidR="00D53537" w:rsidRDefault="00D53537">
      <w:pPr>
        <w:pStyle w:val="CommentText"/>
      </w:pPr>
      <w:r>
        <w:rPr>
          <w:rStyle w:val="CommentReference"/>
        </w:rPr>
        <w:annotationRef/>
      </w:r>
    </w:p>
    <w:p w14:paraId="4A4788AB" w14:textId="77777777" w:rsidR="00D53537" w:rsidRDefault="00D53537">
      <w:pPr>
        <w:pStyle w:val="CommentText"/>
        <w:rPr>
          <w:color w:val="FF0000"/>
        </w:rPr>
      </w:pPr>
      <w:r w:rsidRPr="00F0237C">
        <w:rPr>
          <w:color w:val="FF0000"/>
        </w:rPr>
        <w:t xml:space="preserve">Este texto debe eliminarse del LMS. </w:t>
      </w:r>
    </w:p>
    <w:p w14:paraId="4A796C18" w14:textId="77777777" w:rsidR="00D53537" w:rsidRDefault="00D53537">
      <w:pPr>
        <w:pStyle w:val="CommentText"/>
        <w:rPr>
          <w:color w:val="FF0000"/>
        </w:rPr>
      </w:pPr>
    </w:p>
    <w:p w14:paraId="121B9687" w14:textId="3552F478" w:rsidR="00D53537" w:rsidRDefault="00D53537">
      <w:pPr>
        <w:pStyle w:val="CommentText"/>
      </w:pPr>
      <w:r w:rsidRPr="00F0237C">
        <w:rPr>
          <w:color w:val="FF0000"/>
        </w:rPr>
        <w:t>NO VA.</w:t>
      </w:r>
    </w:p>
  </w:comment>
  <w:comment w:id="19" w:author="Fabian" w:date="2022-12-23T22:12:00Z" w:initials="F">
    <w:p w14:paraId="678254C7" w14:textId="77777777" w:rsidR="00D53537" w:rsidRDefault="00D53537">
      <w:pPr>
        <w:pStyle w:val="CommentText"/>
      </w:pPr>
      <w:r>
        <w:rPr>
          <w:rStyle w:val="CommentReference"/>
        </w:rPr>
        <w:annotationRef/>
      </w:r>
    </w:p>
    <w:p w14:paraId="6E097867" w14:textId="4B52CB2E" w:rsidR="00D53537" w:rsidRDefault="00D53537">
      <w:pPr>
        <w:pStyle w:val="CommentText"/>
      </w:pPr>
      <w:r w:rsidRPr="001F354D">
        <w:rPr>
          <w:color w:val="FF0000"/>
        </w:rPr>
        <w:t>Este texto no va en el LMS. QUITAR del LMS.</w:t>
      </w:r>
    </w:p>
  </w:comment>
  <w:comment w:id="22" w:author="Fabian" w:date="2022-12-23T22:23:00Z" w:initials="F">
    <w:p w14:paraId="154A8CEA" w14:textId="77777777" w:rsidR="00D53537" w:rsidRPr="001128CD" w:rsidRDefault="00D53537">
      <w:pPr>
        <w:pStyle w:val="CommentText"/>
        <w:rPr>
          <w:color w:val="FF0000"/>
        </w:rPr>
      </w:pPr>
      <w:r w:rsidRPr="001128CD">
        <w:rPr>
          <w:rStyle w:val="CommentReference"/>
          <w:color w:val="FF0000"/>
        </w:rPr>
        <w:annotationRef/>
      </w:r>
    </w:p>
    <w:p w14:paraId="607069BF" w14:textId="77777777" w:rsidR="00D53537" w:rsidRPr="001128CD" w:rsidRDefault="00D53537">
      <w:pPr>
        <w:pStyle w:val="CommentText"/>
        <w:rPr>
          <w:color w:val="FF0000"/>
        </w:rPr>
      </w:pPr>
      <w:r w:rsidRPr="001128CD">
        <w:rPr>
          <w:color w:val="FF0000"/>
        </w:rPr>
        <w:t>El título de la figura 4 deberá ir así en el LMS:</w:t>
      </w:r>
    </w:p>
    <w:p w14:paraId="2E87C15F" w14:textId="77777777" w:rsidR="00D53537" w:rsidRPr="001128CD" w:rsidRDefault="00D53537">
      <w:pPr>
        <w:pStyle w:val="CommentText"/>
        <w:rPr>
          <w:color w:val="FF0000"/>
        </w:rPr>
      </w:pPr>
    </w:p>
    <w:p w14:paraId="0342EE5F" w14:textId="77777777" w:rsidR="00D53537" w:rsidRPr="001128CD" w:rsidRDefault="00D53537" w:rsidP="001128CD">
      <w:pPr>
        <w:pStyle w:val="CommentText"/>
        <w:rPr>
          <w:b/>
          <w:bCs/>
          <w:color w:val="FF0000"/>
        </w:rPr>
      </w:pPr>
      <w:r w:rsidRPr="001128CD">
        <w:rPr>
          <w:b/>
          <w:bCs/>
          <w:color w:val="FF0000"/>
        </w:rPr>
        <w:t>Título en negrilla y sin punto</w:t>
      </w:r>
    </w:p>
    <w:p w14:paraId="39BF64B7" w14:textId="77777777" w:rsidR="00D53537" w:rsidRPr="001128CD" w:rsidRDefault="00D53537" w:rsidP="001128CD">
      <w:pPr>
        <w:pStyle w:val="CommentText"/>
        <w:rPr>
          <w:color w:val="FF0000"/>
        </w:rPr>
      </w:pPr>
      <w:r w:rsidRPr="001128CD">
        <w:rPr>
          <w:color w:val="FF0000"/>
        </w:rPr>
        <w:t xml:space="preserve">Debajo, </w:t>
      </w:r>
      <w:r w:rsidRPr="001128CD">
        <w:rPr>
          <w:i/>
          <w:iCs/>
          <w:color w:val="FF0000"/>
        </w:rPr>
        <w:t>Nombre en cursiva, sin negrilla y sin punto.</w:t>
      </w:r>
    </w:p>
    <w:p w14:paraId="6B07CC23" w14:textId="5395A27F" w:rsidR="00D53537" w:rsidRPr="001128CD" w:rsidRDefault="00D53537">
      <w:pPr>
        <w:pStyle w:val="CommentText"/>
        <w:rPr>
          <w:color w:val="FF0000"/>
        </w:rPr>
      </w:pPr>
    </w:p>
  </w:comment>
  <w:comment w:id="23" w:author="Fabian" w:date="2022-12-23T22:24:00Z" w:initials="F">
    <w:p w14:paraId="6B7F3C20" w14:textId="77777777" w:rsidR="00D53537" w:rsidRDefault="00D53537">
      <w:pPr>
        <w:pStyle w:val="CommentText"/>
      </w:pPr>
      <w:r>
        <w:rPr>
          <w:rStyle w:val="CommentReference"/>
        </w:rPr>
        <w:annotationRef/>
      </w:r>
    </w:p>
    <w:p w14:paraId="58C18934" w14:textId="4E685AC3" w:rsidR="00D53537" w:rsidRDefault="00D53537">
      <w:pPr>
        <w:pStyle w:val="CommentText"/>
      </w:pPr>
      <w:r w:rsidRPr="008A7265">
        <w:rPr>
          <w:color w:val="FF0000"/>
        </w:rPr>
        <w:t>Este texto debe QUITARSE del LMS.</w:t>
      </w:r>
    </w:p>
  </w:comment>
  <w:comment w:id="25" w:author="Fabian" w:date="2022-12-23T22:33:00Z" w:initials="F">
    <w:p w14:paraId="35AF316F" w14:textId="77777777" w:rsidR="00D53537" w:rsidRDefault="00D53537">
      <w:pPr>
        <w:pStyle w:val="CommentText"/>
      </w:pPr>
      <w:r>
        <w:rPr>
          <w:rStyle w:val="CommentReference"/>
        </w:rPr>
        <w:annotationRef/>
      </w:r>
    </w:p>
    <w:p w14:paraId="542BD0AF" w14:textId="77777777" w:rsidR="00D53537" w:rsidRPr="00BD0A21" w:rsidRDefault="00D53537">
      <w:pPr>
        <w:pStyle w:val="CommentText"/>
        <w:rPr>
          <w:color w:val="FF0000"/>
        </w:rPr>
      </w:pPr>
      <w:r w:rsidRPr="00BD0A21">
        <w:rPr>
          <w:color w:val="FF0000"/>
        </w:rPr>
        <w:t>Se adiciona este texto que será el título de la figura 5 que, en el LMS, deberá tener el siguiente formato:</w:t>
      </w:r>
    </w:p>
    <w:p w14:paraId="67F69E8F" w14:textId="77777777" w:rsidR="00D53537" w:rsidRPr="00BD0A21" w:rsidRDefault="00D53537">
      <w:pPr>
        <w:pStyle w:val="CommentText"/>
        <w:rPr>
          <w:color w:val="FF0000"/>
        </w:rPr>
      </w:pPr>
    </w:p>
    <w:p w14:paraId="7E5C9C9D" w14:textId="77777777" w:rsidR="00D53537" w:rsidRPr="001128CD" w:rsidRDefault="00D53537" w:rsidP="00BD0A21">
      <w:pPr>
        <w:pStyle w:val="CommentText"/>
        <w:rPr>
          <w:b/>
          <w:bCs/>
          <w:color w:val="FF0000"/>
        </w:rPr>
      </w:pPr>
      <w:r w:rsidRPr="00BD0A21">
        <w:rPr>
          <w:b/>
          <w:bCs/>
          <w:color w:val="FF0000"/>
        </w:rPr>
        <w:t xml:space="preserve">Título en </w:t>
      </w:r>
      <w:r w:rsidRPr="001128CD">
        <w:rPr>
          <w:b/>
          <w:bCs/>
          <w:color w:val="FF0000"/>
        </w:rPr>
        <w:t>negrilla y sin punto</w:t>
      </w:r>
    </w:p>
    <w:p w14:paraId="41F120BB" w14:textId="77777777" w:rsidR="00D53537" w:rsidRPr="001128CD" w:rsidRDefault="00D53537" w:rsidP="00BD0A21">
      <w:pPr>
        <w:pStyle w:val="CommentText"/>
        <w:rPr>
          <w:color w:val="FF0000"/>
        </w:rPr>
      </w:pPr>
      <w:r w:rsidRPr="001128CD">
        <w:rPr>
          <w:color w:val="FF0000"/>
        </w:rPr>
        <w:t xml:space="preserve">Debajo, </w:t>
      </w:r>
      <w:r w:rsidRPr="001128CD">
        <w:rPr>
          <w:i/>
          <w:iCs/>
          <w:color w:val="FF0000"/>
        </w:rPr>
        <w:t>Nombre en cursiva, sin negrilla y sin punto.</w:t>
      </w:r>
    </w:p>
    <w:p w14:paraId="3BE53439" w14:textId="2FF1BD44" w:rsidR="00D53537" w:rsidRDefault="00D53537">
      <w:pPr>
        <w:pStyle w:val="CommentText"/>
      </w:pPr>
    </w:p>
  </w:comment>
  <w:comment w:id="26" w:author="Fabian" w:date="2022-12-23T22:34:00Z" w:initials="F">
    <w:p w14:paraId="21B78FC7" w14:textId="77777777" w:rsidR="00D53537" w:rsidRDefault="00D53537">
      <w:pPr>
        <w:pStyle w:val="CommentText"/>
      </w:pPr>
      <w:r>
        <w:rPr>
          <w:rStyle w:val="CommentReference"/>
        </w:rPr>
        <w:annotationRef/>
      </w:r>
    </w:p>
    <w:p w14:paraId="13023FFD" w14:textId="77777777" w:rsidR="00D53537" w:rsidRDefault="00D53537">
      <w:pPr>
        <w:pStyle w:val="CommentText"/>
        <w:rPr>
          <w:color w:val="FF0000"/>
        </w:rPr>
      </w:pPr>
      <w:r w:rsidRPr="0092053F">
        <w:rPr>
          <w:color w:val="FF0000"/>
        </w:rPr>
        <w:t>Este texto NO VA en el LMS. Debe QUITARSE.</w:t>
      </w:r>
    </w:p>
    <w:p w14:paraId="14BD1708" w14:textId="77777777" w:rsidR="00D53537" w:rsidRDefault="00D53537">
      <w:pPr>
        <w:pStyle w:val="CommentText"/>
        <w:rPr>
          <w:color w:val="FF0000"/>
        </w:rPr>
      </w:pPr>
    </w:p>
    <w:p w14:paraId="3FCA97AA" w14:textId="77777777" w:rsidR="00D53537" w:rsidRDefault="00D53537">
      <w:pPr>
        <w:pStyle w:val="CommentText"/>
        <w:rPr>
          <w:color w:val="FF0000"/>
        </w:rPr>
      </w:pPr>
      <w:r>
        <w:rPr>
          <w:color w:val="FF0000"/>
        </w:rPr>
        <w:t>Reemplazarse por:</w:t>
      </w:r>
    </w:p>
    <w:p w14:paraId="7ADBDF02" w14:textId="77777777" w:rsidR="00D53537" w:rsidRDefault="00D53537">
      <w:pPr>
        <w:pStyle w:val="CommentText"/>
        <w:rPr>
          <w:color w:val="FF0000"/>
        </w:rPr>
      </w:pPr>
    </w:p>
    <w:p w14:paraId="7711884A" w14:textId="27C21304" w:rsidR="00D53537" w:rsidRDefault="00D53537">
      <w:pPr>
        <w:pStyle w:val="CommentText"/>
      </w:pPr>
      <w:r>
        <w:rPr>
          <w:color w:val="FF0000"/>
        </w:rPr>
        <w:t>Tomado de</w:t>
      </w:r>
      <w:r w:rsidRPr="00806A7D">
        <w:rPr>
          <w:color w:val="FF0000"/>
        </w:rPr>
        <w:t xml:space="preserve">: </w:t>
      </w:r>
      <w:r w:rsidRPr="00806A7D">
        <w:rPr>
          <w:rFonts w:ascii="Roboto" w:hAnsi="Roboto"/>
          <w:color w:val="FF0000"/>
          <w:sz w:val="19"/>
          <w:szCs w:val="19"/>
          <w:shd w:val="clear" w:color="auto" w:fill="E8E8E8"/>
        </w:rPr>
        <w:t>slideshare.net - Ficha técnica de helado de frutas</w:t>
      </w:r>
    </w:p>
  </w:comment>
  <w:comment w:id="29" w:author="Fabian" w:date="2022-12-23T22:41:00Z" w:initials="F">
    <w:p w14:paraId="76E9004B" w14:textId="77777777" w:rsidR="00D53537" w:rsidRDefault="00D53537">
      <w:pPr>
        <w:pStyle w:val="CommentText"/>
      </w:pPr>
      <w:r>
        <w:rPr>
          <w:rStyle w:val="CommentReference"/>
        </w:rPr>
        <w:annotationRef/>
      </w:r>
    </w:p>
    <w:p w14:paraId="4FB55A19" w14:textId="77777777" w:rsidR="00D53537" w:rsidRPr="00B13D34" w:rsidRDefault="00D53537">
      <w:pPr>
        <w:pStyle w:val="CommentText"/>
        <w:rPr>
          <w:color w:val="FF0000"/>
        </w:rPr>
      </w:pPr>
      <w:r w:rsidRPr="00B13D34">
        <w:rPr>
          <w:color w:val="FF0000"/>
        </w:rPr>
        <w:t>Ajustar el título de la figura 6:</w:t>
      </w:r>
    </w:p>
    <w:p w14:paraId="05C82F78" w14:textId="77777777" w:rsidR="00D53537" w:rsidRPr="00B13D34" w:rsidRDefault="00D53537">
      <w:pPr>
        <w:pStyle w:val="CommentText"/>
        <w:rPr>
          <w:color w:val="FF0000"/>
        </w:rPr>
      </w:pPr>
    </w:p>
    <w:p w14:paraId="1D8EDD5E" w14:textId="77777777" w:rsidR="00D53537" w:rsidRPr="00B13D34" w:rsidRDefault="00D53537" w:rsidP="00B13D34">
      <w:pPr>
        <w:pStyle w:val="CommentText"/>
        <w:rPr>
          <w:b/>
          <w:bCs/>
          <w:color w:val="FF0000"/>
        </w:rPr>
      </w:pPr>
      <w:r w:rsidRPr="00B13D34">
        <w:rPr>
          <w:b/>
          <w:bCs/>
          <w:color w:val="FF0000"/>
        </w:rPr>
        <w:t>Título en negrilla y sin punto</w:t>
      </w:r>
    </w:p>
    <w:p w14:paraId="0CCF12DA" w14:textId="77777777" w:rsidR="00D53537" w:rsidRPr="001128CD" w:rsidRDefault="00D53537" w:rsidP="00B13D34">
      <w:pPr>
        <w:pStyle w:val="CommentText"/>
        <w:rPr>
          <w:color w:val="FF0000"/>
        </w:rPr>
      </w:pPr>
      <w:r w:rsidRPr="00B13D34">
        <w:rPr>
          <w:color w:val="FF0000"/>
        </w:rPr>
        <w:t xml:space="preserve">Debajo, </w:t>
      </w:r>
      <w:r w:rsidRPr="00B13D34">
        <w:rPr>
          <w:i/>
          <w:iCs/>
          <w:color w:val="FF0000"/>
        </w:rPr>
        <w:t xml:space="preserve">Nombre </w:t>
      </w:r>
      <w:r w:rsidRPr="001128CD">
        <w:rPr>
          <w:i/>
          <w:iCs/>
          <w:color w:val="FF0000"/>
        </w:rPr>
        <w:t>en cursiva, sin negrilla y sin punto.</w:t>
      </w:r>
    </w:p>
    <w:p w14:paraId="4B1C4A3C" w14:textId="7B4E4C0B" w:rsidR="00D53537" w:rsidRDefault="00D53537">
      <w:pPr>
        <w:pStyle w:val="CommentText"/>
      </w:pPr>
    </w:p>
  </w:comment>
  <w:comment w:id="34" w:author="Fabian" w:date="2022-12-24T10:20:00Z" w:initials="F">
    <w:p w14:paraId="23136F67" w14:textId="3BA574D8" w:rsidR="00D53537" w:rsidRDefault="00D53537">
      <w:pPr>
        <w:pStyle w:val="CommentText"/>
      </w:pPr>
      <w:r>
        <w:rPr>
          <w:rStyle w:val="CommentReference"/>
        </w:rPr>
        <w:annotationRef/>
      </w:r>
    </w:p>
  </w:comment>
  <w:comment w:id="39" w:author="Fabian" w:date="2022-12-23T22:59:00Z" w:initials="F">
    <w:p w14:paraId="1D4E5B33" w14:textId="77777777" w:rsidR="00D53537" w:rsidRDefault="00D53537">
      <w:pPr>
        <w:pStyle w:val="CommentText"/>
      </w:pPr>
      <w:r>
        <w:rPr>
          <w:rStyle w:val="CommentReference"/>
        </w:rPr>
        <w:annotationRef/>
      </w:r>
    </w:p>
    <w:p w14:paraId="1BADE966" w14:textId="0E1C57B8" w:rsidR="00D53537" w:rsidRDefault="00D53537">
      <w:pPr>
        <w:pStyle w:val="CommentText"/>
      </w:pPr>
      <w:r w:rsidRPr="00762163">
        <w:rPr>
          <w:color w:val="FF0000"/>
        </w:rPr>
        <w:t>Se adiciona este término al glosario.</w:t>
      </w:r>
    </w:p>
  </w:comment>
  <w:comment w:id="42" w:author="Fabian" w:date="2022-12-23T21:16:00Z" w:initials="F">
    <w:p w14:paraId="061605B8" w14:textId="77777777" w:rsidR="00D53537" w:rsidRDefault="00D53537">
      <w:pPr>
        <w:pStyle w:val="CommentText"/>
      </w:pPr>
      <w:r>
        <w:rPr>
          <w:rStyle w:val="CommentReference"/>
        </w:rPr>
        <w:annotationRef/>
      </w:r>
    </w:p>
    <w:p w14:paraId="7F0A03AB" w14:textId="71C2C1FB" w:rsidR="00D53537" w:rsidRDefault="00D53537">
      <w:pPr>
        <w:pStyle w:val="CommentText"/>
      </w:pPr>
      <w:r>
        <w:t>Quitar, en el LMS, el texto señalado en el recuadro rojo.</w:t>
      </w:r>
    </w:p>
  </w:comment>
  <w:comment w:id="43" w:author="Fabian" w:date="2022-12-24T09:58:00Z" w:initials="F">
    <w:p w14:paraId="08D4DEA6" w14:textId="77777777" w:rsidR="00D53537" w:rsidRDefault="00D53537">
      <w:pPr>
        <w:pStyle w:val="CommentText"/>
      </w:pPr>
      <w:r>
        <w:rPr>
          <w:rStyle w:val="CommentReference"/>
        </w:rPr>
        <w:annotationRef/>
      </w:r>
    </w:p>
    <w:p w14:paraId="51201FCA" w14:textId="77777777" w:rsidR="00D53537" w:rsidRDefault="00D53537">
      <w:pPr>
        <w:pStyle w:val="CommentText"/>
      </w:pPr>
      <w:r>
        <w:t>Este anexo tiene el anexo roto en el LMS. Por lo cual se debe cambiar por este que acá se deja.</w:t>
      </w:r>
    </w:p>
    <w:p w14:paraId="6C2CC297" w14:textId="77777777" w:rsidR="00D53537" w:rsidRDefault="00D53537">
      <w:pPr>
        <w:pStyle w:val="CommentText"/>
      </w:pPr>
    </w:p>
    <w:p w14:paraId="048A7547" w14:textId="3D5FE56E" w:rsidR="00D53537" w:rsidRDefault="00D53537">
      <w:pPr>
        <w:pStyle w:val="CommentText"/>
      </w:pPr>
      <w:hyperlink r:id="rId1" w:history="1">
        <w:r w:rsidRPr="00A80612">
          <w:rPr>
            <w:rStyle w:val="Hyperlink"/>
          </w:rPr>
          <w:t>https://www.minsalud.gov.co/sites/rid/Lists/BibliotecaDigital/RIDE/DE/DIJ/resolucion-0719-de-2015.pdf</w:t>
        </w:r>
      </w:hyperlink>
    </w:p>
  </w:comment>
  <w:comment w:id="44" w:author="Fabian" w:date="2022-12-24T10:02:00Z" w:initials="F">
    <w:p w14:paraId="3A119022" w14:textId="77777777" w:rsidR="00D53537" w:rsidRDefault="00D53537">
      <w:pPr>
        <w:pStyle w:val="CommentText"/>
      </w:pPr>
      <w:r>
        <w:rPr>
          <w:rStyle w:val="CommentReference"/>
        </w:rPr>
        <w:annotationRef/>
      </w:r>
    </w:p>
    <w:p w14:paraId="0D684AE7" w14:textId="77777777" w:rsidR="00D53537" w:rsidRPr="00344C7C" w:rsidRDefault="00D53537">
      <w:pPr>
        <w:pStyle w:val="CommentText"/>
        <w:rPr>
          <w:color w:val="FF0000"/>
        </w:rPr>
      </w:pPr>
      <w:r w:rsidRPr="00344C7C">
        <w:rPr>
          <w:color w:val="FF0000"/>
        </w:rPr>
        <w:t xml:space="preserve">Quitar, en el LMS, el texto señalado en el recuadro rojo. </w:t>
      </w:r>
    </w:p>
    <w:p w14:paraId="3DD5BEB3" w14:textId="50CC8464" w:rsidR="00D53537" w:rsidRDefault="00D53537">
      <w:pPr>
        <w:pStyle w:val="CommentText"/>
      </w:pPr>
    </w:p>
    <w:p w14:paraId="50FCCF9B" w14:textId="714E84B1" w:rsidR="00D53537" w:rsidRDefault="00D53537">
      <w:pPr>
        <w:pStyle w:val="CommentText"/>
      </w:pPr>
    </w:p>
  </w:comment>
  <w:comment w:id="45" w:author="Fabian" w:date="2022-12-24T10:05:00Z" w:initials="F">
    <w:p w14:paraId="3BC25C57" w14:textId="77777777" w:rsidR="00D53537" w:rsidRDefault="00D53537">
      <w:pPr>
        <w:pStyle w:val="CommentText"/>
      </w:pPr>
      <w:r>
        <w:rPr>
          <w:rStyle w:val="CommentReference"/>
        </w:rPr>
        <w:annotationRef/>
      </w:r>
    </w:p>
    <w:p w14:paraId="515FD1EF" w14:textId="638F99E0" w:rsidR="00D53537" w:rsidRDefault="00D53537">
      <w:pPr>
        <w:pStyle w:val="CommentText"/>
      </w:pPr>
      <w:r w:rsidRPr="00344C7C">
        <w:rPr>
          <w:color w:val="FF0000"/>
        </w:rPr>
        <w:t>Quitar, en el LMS, el texto señalado en el recuadro rojo.</w:t>
      </w:r>
    </w:p>
  </w:comment>
  <w:comment w:id="46" w:author="Fabian" w:date="2022-12-24T10:26:00Z" w:initials="F">
    <w:p w14:paraId="75D2DD15" w14:textId="77777777" w:rsidR="00D53537" w:rsidRDefault="00D53537">
      <w:pPr>
        <w:pStyle w:val="CommentText"/>
      </w:pPr>
      <w:r>
        <w:rPr>
          <w:rStyle w:val="CommentReference"/>
        </w:rPr>
        <w:annotationRef/>
      </w:r>
    </w:p>
    <w:p w14:paraId="64ABBC4E" w14:textId="77777777" w:rsidR="00D53537" w:rsidRDefault="00D53537">
      <w:pPr>
        <w:pStyle w:val="CommentText"/>
      </w:pPr>
    </w:p>
    <w:p w14:paraId="2B63DFFE" w14:textId="4A3920A1" w:rsidR="00D53537" w:rsidRPr="00D774BF" w:rsidRDefault="00D53537" w:rsidP="00D774BF">
      <w:pPr>
        <w:spacing w:line="240" w:lineRule="auto"/>
        <w:rPr>
          <w:rFonts w:ascii="Times New Roman" w:eastAsia="Times New Roman" w:hAnsi="Times New Roman" w:cs="Times New Roman"/>
          <w:sz w:val="24"/>
          <w:szCs w:val="24"/>
          <w:lang w:val="es-CO"/>
        </w:rPr>
      </w:pPr>
      <w:r w:rsidRPr="00D774BF">
        <w:rPr>
          <w:rFonts w:eastAsia="Times New Roman"/>
          <w:color w:val="000000"/>
          <w:sz w:val="20"/>
          <w:szCs w:val="20"/>
          <w:lang w:val="es-CO"/>
        </w:rPr>
        <w:t xml:space="preserve">Se sugiere que el ejemplo </w:t>
      </w:r>
      <w:r>
        <w:rPr>
          <w:rFonts w:eastAsia="Times New Roman"/>
          <w:color w:val="000000"/>
          <w:sz w:val="20"/>
          <w:szCs w:val="20"/>
          <w:lang w:val="es-CO"/>
        </w:rPr>
        <w:t>de la tabla nutricional s</w:t>
      </w:r>
      <w:r w:rsidRPr="00D774BF">
        <w:rPr>
          <w:rFonts w:eastAsia="Times New Roman"/>
          <w:color w:val="000000"/>
          <w:sz w:val="20"/>
          <w:szCs w:val="20"/>
          <w:lang w:val="es-CO"/>
        </w:rPr>
        <w:t>ea en español para un mejor entendimiento de los elementos de la ficha técnica.</w:t>
      </w:r>
    </w:p>
    <w:p w14:paraId="36F21EE2" w14:textId="77777777" w:rsidR="00D53537" w:rsidRDefault="00D53537">
      <w:pPr>
        <w:pStyle w:val="CommentText"/>
      </w:pPr>
    </w:p>
    <w:p w14:paraId="2E82DEFB" w14:textId="4D9C2BC5" w:rsidR="00D53537" w:rsidRDefault="00D53537">
      <w:pPr>
        <w:pStyle w:val="CommentText"/>
      </w:pPr>
      <w:hyperlink r:id="rId2" w:history="1">
        <w:r w:rsidRPr="00966E76">
          <w:rPr>
            <w:rStyle w:val="Hyperlink"/>
          </w:rPr>
          <w:t>http://www.andi.com.co/uploads/etiquetado%201.jpg</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103AC9E" w15:done="0"/>
  <w15:commentEx w15:paraId="4EAE1A0F" w15:done="0"/>
  <w15:commentEx w15:paraId="3BA2220D" w15:done="0"/>
  <w15:commentEx w15:paraId="26CB5FE4" w15:done="0"/>
  <w15:commentEx w15:paraId="77C9D399" w15:done="0"/>
  <w15:commentEx w15:paraId="28885CC4" w15:done="0"/>
  <w15:commentEx w15:paraId="5B81C1A6" w15:done="0"/>
  <w15:commentEx w15:paraId="121B9687" w15:done="0"/>
  <w15:commentEx w15:paraId="6E097867" w15:done="0"/>
  <w15:commentEx w15:paraId="6B07CC23" w15:done="0"/>
  <w15:commentEx w15:paraId="58C18934" w15:done="0"/>
  <w15:commentEx w15:paraId="3BE53439" w15:done="0"/>
  <w15:commentEx w15:paraId="7711884A" w15:done="0"/>
  <w15:commentEx w15:paraId="4B1C4A3C" w15:done="0"/>
  <w15:commentEx w15:paraId="23136F67" w15:done="0"/>
  <w15:commentEx w15:paraId="1BADE966" w15:done="0"/>
  <w15:commentEx w15:paraId="7F0A03AB" w15:done="0"/>
  <w15:commentEx w15:paraId="048A7547" w15:done="0"/>
  <w15:commentEx w15:paraId="50FCCF9B" w15:done="0"/>
  <w15:commentEx w15:paraId="515FD1EF" w15:done="0"/>
  <w15:commentEx w15:paraId="2E82DE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50B3AF" w16cex:dateUtc="2022-12-24T04:09:00Z"/>
  <w16cex:commentExtensible w16cex:durableId="2750954E" w16cex:dateUtc="2022-12-24T01:59:00Z"/>
  <w16cex:commentExtensible w16cex:durableId="27509867" w16cex:dateUtc="2022-12-24T02:13:00Z"/>
  <w16cex:commentExtensible w16cex:durableId="27509B4C" w16cex:dateUtc="2022-12-24T02:25:00Z"/>
  <w16cex:commentExtensible w16cex:durableId="27509B8F" w16cex:dateUtc="2022-12-24T02:26:00Z"/>
  <w16cex:commentExtensible w16cex:durableId="2750A1F5" w16cex:dateUtc="2022-12-24T02:53:00Z"/>
  <w16cex:commentExtensible w16cex:durableId="2750A484" w16cex:dateUtc="2022-12-24T03:04:00Z"/>
  <w16cex:commentExtensible w16cex:durableId="2750A4BB" w16cex:dateUtc="2022-12-24T03:05:00Z"/>
  <w16cex:commentExtensible w16cex:durableId="2750A632" w16cex:dateUtc="2022-12-24T03:12:00Z"/>
  <w16cex:commentExtensible w16cex:durableId="2750A8F0" w16cex:dateUtc="2022-12-24T03:23:00Z"/>
  <w16cex:commentExtensible w16cex:durableId="2750A933" w16cex:dateUtc="2022-12-24T03:24:00Z"/>
  <w16cex:commentExtensible w16cex:durableId="2750AB34" w16cex:dateUtc="2022-12-24T03:33:00Z"/>
  <w16cex:commentExtensible w16cex:durableId="2750AB85" w16cex:dateUtc="2022-12-24T03:34:00Z"/>
  <w16cex:commentExtensible w16cex:durableId="2750AD22" w16cex:dateUtc="2022-12-24T03:41:00Z"/>
  <w16cex:commentExtensible w16cex:durableId="275150D1" w16cex:dateUtc="2022-12-24T15:20:00Z"/>
  <w16cex:commentExtensible w16cex:durableId="2750B14F" w16cex:dateUtc="2022-12-24T03:59:00Z"/>
  <w16cex:commentExtensible w16cex:durableId="2750993C" w16cex:dateUtc="2022-12-24T02:16:00Z"/>
  <w16cex:commentExtensible w16cex:durableId="27514BA9" w16cex:dateUtc="2022-12-24T14:58:00Z"/>
  <w16cex:commentExtensible w16cex:durableId="27514CA4" w16cex:dateUtc="2022-12-24T15:02:00Z"/>
  <w16cex:commentExtensible w16cex:durableId="27514D53" w16cex:dateUtc="2022-12-24T15:05:00Z"/>
  <w16cex:commentExtensible w16cex:durableId="2751523E" w16cex:dateUtc="2022-12-24T15: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103AC9E" w16cid:durableId="2750B3AF"/>
  <w16cid:commentId w16cid:paraId="4EAE1A0F" w16cid:durableId="2750954E"/>
  <w16cid:commentId w16cid:paraId="3BA2220D" w16cid:durableId="27509867"/>
  <w16cid:commentId w16cid:paraId="26CB5FE4" w16cid:durableId="27509B4C"/>
  <w16cid:commentId w16cid:paraId="77C9D399" w16cid:durableId="27509B8F"/>
  <w16cid:commentId w16cid:paraId="28885CC4" w16cid:durableId="2750A1F5"/>
  <w16cid:commentId w16cid:paraId="5B81C1A6" w16cid:durableId="2750A484"/>
  <w16cid:commentId w16cid:paraId="121B9687" w16cid:durableId="2750A4BB"/>
  <w16cid:commentId w16cid:paraId="6E097867" w16cid:durableId="2750A632"/>
  <w16cid:commentId w16cid:paraId="6B07CC23" w16cid:durableId="2750A8F0"/>
  <w16cid:commentId w16cid:paraId="58C18934" w16cid:durableId="2750A933"/>
  <w16cid:commentId w16cid:paraId="3BE53439" w16cid:durableId="2750AB34"/>
  <w16cid:commentId w16cid:paraId="7711884A" w16cid:durableId="2750AB85"/>
  <w16cid:commentId w16cid:paraId="4B1C4A3C" w16cid:durableId="2750AD22"/>
  <w16cid:commentId w16cid:paraId="23136F67" w16cid:durableId="275150D1"/>
  <w16cid:commentId w16cid:paraId="1BADE966" w16cid:durableId="2750B14F"/>
  <w16cid:commentId w16cid:paraId="7F0A03AB" w16cid:durableId="2750993C"/>
  <w16cid:commentId w16cid:paraId="048A7547" w16cid:durableId="27514BA9"/>
  <w16cid:commentId w16cid:paraId="50FCCF9B" w16cid:durableId="27514CA4"/>
  <w16cid:commentId w16cid:paraId="515FD1EF" w16cid:durableId="27514D53"/>
  <w16cid:commentId w16cid:paraId="2E82DEFB" w16cid:durableId="275152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804F9" w14:textId="77777777" w:rsidR="00B320BE" w:rsidRDefault="00B320BE">
      <w:pPr>
        <w:spacing w:line="240" w:lineRule="auto"/>
      </w:pPr>
      <w:r>
        <w:separator/>
      </w:r>
    </w:p>
  </w:endnote>
  <w:endnote w:type="continuationSeparator" w:id="0">
    <w:p w14:paraId="221DEB10" w14:textId="77777777" w:rsidR="00B320BE" w:rsidRDefault="00B320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C8C00" w14:textId="77777777" w:rsidR="00D53537" w:rsidRDefault="00B320BE">
    <w:pPr>
      <w:pBdr>
        <w:top w:val="nil"/>
        <w:left w:val="nil"/>
        <w:bottom w:val="nil"/>
        <w:right w:val="nil"/>
        <w:between w:val="nil"/>
      </w:pBdr>
      <w:tabs>
        <w:tab w:val="center" w:pos="4419"/>
        <w:tab w:val="right" w:pos="8838"/>
      </w:tabs>
      <w:spacing w:line="240" w:lineRule="auto"/>
      <w:rPr>
        <w:color w:val="000000"/>
      </w:rPr>
    </w:pPr>
    <w:r>
      <w:pict w14:anchorId="65C63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0" o:spid="_x0000_s2049" type="#_x0000_t75" alt="" style="position:absolute;margin-left:1.3pt;margin-top:-21.8pt;width:840.3pt;height:69.9pt;z-index:-251657728;visibility:visible;mso-wrap-edited:f;mso-width-percent:0;mso-height-percent:0;mso-position-horizontal:absolute;mso-position-horizontal-relative:margin;mso-position-vertical:absolute;mso-position-vertical-relative:text;mso-width-percent:0;mso-height-percent:0">
          <v:imagedata r:id="rId1" o:title=""/>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E211A1" w14:textId="77777777" w:rsidR="00B320BE" w:rsidRDefault="00B320BE">
      <w:pPr>
        <w:spacing w:line="240" w:lineRule="auto"/>
      </w:pPr>
      <w:r>
        <w:separator/>
      </w:r>
    </w:p>
  </w:footnote>
  <w:footnote w:type="continuationSeparator" w:id="0">
    <w:p w14:paraId="141A0C0F" w14:textId="77777777" w:rsidR="00B320BE" w:rsidRDefault="00B320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AD7518" w14:textId="77777777" w:rsidR="00D53537" w:rsidRDefault="00B320BE">
    <w:pPr>
      <w:pBdr>
        <w:top w:val="nil"/>
        <w:left w:val="nil"/>
        <w:bottom w:val="nil"/>
        <w:right w:val="nil"/>
        <w:between w:val="nil"/>
      </w:pBdr>
      <w:tabs>
        <w:tab w:val="center" w:pos="4419"/>
        <w:tab w:val="right" w:pos="8838"/>
      </w:tabs>
      <w:spacing w:line="240" w:lineRule="auto"/>
      <w:rPr>
        <w:color w:val="000000"/>
      </w:rPr>
    </w:pPr>
    <w:r>
      <w:pict w14:anchorId="4785E1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png" o:spid="_x0000_s2051" type="#_x0000_t75" alt="" style="position:absolute;margin-left:5527.9pt;margin-top:-22.45pt;width:840.9pt;height:79.45pt;z-index:251656704;visibility:visible;mso-wrap-edited:f;mso-width-percent:0;mso-height-percent:0;mso-position-horizontal:absolute;mso-position-horizontal-relative:margin;mso-position-vertical:absolute;mso-position-vertical-relative:text;mso-width-percent:0;mso-height-percent:0;mso-width-relative:margin;mso-height-relative:margin">
          <v:imagedata r:id="rId1" o:title=""/>
          <w10:wrap type="square" anchorx="margin"/>
        </v:shape>
      </w:pict>
    </w:r>
    <w:r>
      <w:pict w14:anchorId="3EC0C913">
        <v:rect id="Rectángulo 119" o:spid="_x0000_s2050" alt="" style="position:absolute;margin-left:614.2pt;margin-top:-27.85pt;width:64.15pt;height:102.1pt;z-index:251657728;visibility:visible;mso-wrap-style:none;mso-wrap-edited:f;mso-width-percent:0;mso-height-percent:0;mso-position-horizontal:absolute;mso-position-horizontal-relative:margin;mso-position-vertical:absolute;mso-position-vertical-relative:text;mso-width-percent:0;mso-height-percent:0;mso-height-relative:margin;v-text-anchor:middle" strokecolor="white">
          <v:stroke startarrowwidth="narrow" startarrowlength="short" endarrowwidth="narrow" endarrowlength="short"/>
          <v:path arrowok="t"/>
          <v:textbox style="mso-fit-shape-to-text:t" inset="2.53958mm,2.53958mm,2.53958mm,2.53958mm">
            <w:txbxContent>
              <w:p w14:paraId="03F028BE" w14:textId="77777777" w:rsidR="00D53537" w:rsidRDefault="00B320BE" w:rsidP="00D53537">
                <w:pPr>
                  <w:spacing w:line="240" w:lineRule="auto"/>
                  <w:ind w:hanging="2"/>
                </w:pPr>
                <w:r>
                  <w:rPr>
                    <w:noProof/>
                    <w:lang w:val="en-US"/>
                  </w:rPr>
                  <w:pict w14:anchorId="6FDAC6D6">
                    <v:shape id="Imagen 131" o:spid="_x0000_i1085" type="#_x0000_t75" alt="" style="width:49pt;height:87.3pt;visibility:visible;mso-width-percent:0;mso-height-percent:0;mso-width-percent:0;mso-height-percent:0">
                      <v:imagedata r:id="rId2" o:title=""/>
                    </v:shape>
                  </w:pict>
                </w:r>
              </w:p>
            </w:txbxContent>
          </v:textbox>
          <w10:wrap anchorx="margin"/>
        </v:rect>
      </w:pict>
    </w:r>
  </w:p>
  <w:p w14:paraId="3671FB34" w14:textId="77777777" w:rsidR="00D53537" w:rsidRDefault="00D5353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2555E"/>
    <w:multiLevelType w:val="multilevel"/>
    <w:tmpl w:val="87706A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9932192"/>
    <w:multiLevelType w:val="multilevel"/>
    <w:tmpl w:val="1CFEB70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2C934076"/>
    <w:multiLevelType w:val="multilevel"/>
    <w:tmpl w:val="6816A65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34CC23C8"/>
    <w:multiLevelType w:val="multilevel"/>
    <w:tmpl w:val="E6FCF7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0863C16"/>
    <w:multiLevelType w:val="multilevel"/>
    <w:tmpl w:val="99D04518"/>
    <w:lvl w:ilvl="0">
      <w:start w:val="4"/>
      <w:numFmt w:val="decimal"/>
      <w:lvlText w:val="%1"/>
      <w:lvlJc w:val="left"/>
      <w:pPr>
        <w:ind w:left="360" w:hanging="360"/>
      </w:pPr>
      <w:rPr>
        <w:b/>
      </w:rPr>
    </w:lvl>
    <w:lvl w:ilvl="1">
      <w:start w:val="2"/>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5" w15:restartNumberingAfterBreak="0">
    <w:nsid w:val="76A32B8B"/>
    <w:multiLevelType w:val="multilevel"/>
    <w:tmpl w:val="5C628E22"/>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4"/>
  </w:num>
  <w:num w:numId="4">
    <w:abstractNumId w:val="0"/>
  </w:num>
  <w:num w:numId="5">
    <w:abstractNumId w:val="1"/>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abian">
    <w15:presenceInfo w15:providerId="Windows Live" w15:userId="21dc7117f001e8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F2A"/>
    <w:rsid w:val="000116A9"/>
    <w:rsid w:val="00014AAB"/>
    <w:rsid w:val="00047F56"/>
    <w:rsid w:val="000741DA"/>
    <w:rsid w:val="000A2E41"/>
    <w:rsid w:val="000B1F6A"/>
    <w:rsid w:val="000D66B4"/>
    <w:rsid w:val="001128CD"/>
    <w:rsid w:val="00141CBE"/>
    <w:rsid w:val="001437F3"/>
    <w:rsid w:val="00143C1A"/>
    <w:rsid w:val="001920DC"/>
    <w:rsid w:val="001A1DEE"/>
    <w:rsid w:val="001C078E"/>
    <w:rsid w:val="001E5F2A"/>
    <w:rsid w:val="001F354D"/>
    <w:rsid w:val="00223CB4"/>
    <w:rsid w:val="0026697F"/>
    <w:rsid w:val="00280803"/>
    <w:rsid w:val="002A2D04"/>
    <w:rsid w:val="002B6F9E"/>
    <w:rsid w:val="002C752C"/>
    <w:rsid w:val="002D633A"/>
    <w:rsid w:val="002D68BB"/>
    <w:rsid w:val="002F40CF"/>
    <w:rsid w:val="00344C7C"/>
    <w:rsid w:val="003509A0"/>
    <w:rsid w:val="00393B13"/>
    <w:rsid w:val="003B75DE"/>
    <w:rsid w:val="003C151C"/>
    <w:rsid w:val="003C56B2"/>
    <w:rsid w:val="003E4758"/>
    <w:rsid w:val="003F7BF8"/>
    <w:rsid w:val="00434FC6"/>
    <w:rsid w:val="00442BCB"/>
    <w:rsid w:val="004A670D"/>
    <w:rsid w:val="004B4595"/>
    <w:rsid w:val="004B5DCE"/>
    <w:rsid w:val="004D1CFA"/>
    <w:rsid w:val="00516ADB"/>
    <w:rsid w:val="005504D4"/>
    <w:rsid w:val="00562580"/>
    <w:rsid w:val="005762E2"/>
    <w:rsid w:val="00585169"/>
    <w:rsid w:val="0060558E"/>
    <w:rsid w:val="0067724D"/>
    <w:rsid w:val="006B253C"/>
    <w:rsid w:val="006E596A"/>
    <w:rsid w:val="00720FB6"/>
    <w:rsid w:val="00726815"/>
    <w:rsid w:val="00737B3A"/>
    <w:rsid w:val="00747094"/>
    <w:rsid w:val="00762163"/>
    <w:rsid w:val="00794544"/>
    <w:rsid w:val="00794E47"/>
    <w:rsid w:val="00806A7D"/>
    <w:rsid w:val="00822AE1"/>
    <w:rsid w:val="00836A86"/>
    <w:rsid w:val="00864D37"/>
    <w:rsid w:val="00871041"/>
    <w:rsid w:val="008808F1"/>
    <w:rsid w:val="008A7265"/>
    <w:rsid w:val="0092053F"/>
    <w:rsid w:val="0093205B"/>
    <w:rsid w:val="00974B57"/>
    <w:rsid w:val="00985668"/>
    <w:rsid w:val="00A012FA"/>
    <w:rsid w:val="00A158D2"/>
    <w:rsid w:val="00A27A7A"/>
    <w:rsid w:val="00A67CBB"/>
    <w:rsid w:val="00AC4F87"/>
    <w:rsid w:val="00B12EC1"/>
    <w:rsid w:val="00B13D34"/>
    <w:rsid w:val="00B320BE"/>
    <w:rsid w:val="00B3295E"/>
    <w:rsid w:val="00B82450"/>
    <w:rsid w:val="00BD0A21"/>
    <w:rsid w:val="00BF5D4C"/>
    <w:rsid w:val="00C00B1B"/>
    <w:rsid w:val="00C14CC1"/>
    <w:rsid w:val="00C1793A"/>
    <w:rsid w:val="00C25C66"/>
    <w:rsid w:val="00C2747A"/>
    <w:rsid w:val="00C634E9"/>
    <w:rsid w:val="00C64285"/>
    <w:rsid w:val="00CA3250"/>
    <w:rsid w:val="00CB0846"/>
    <w:rsid w:val="00CC24BF"/>
    <w:rsid w:val="00CC3CA0"/>
    <w:rsid w:val="00CD30B0"/>
    <w:rsid w:val="00D01D4D"/>
    <w:rsid w:val="00D36DBE"/>
    <w:rsid w:val="00D37FCC"/>
    <w:rsid w:val="00D402B9"/>
    <w:rsid w:val="00D4709A"/>
    <w:rsid w:val="00D53537"/>
    <w:rsid w:val="00D60453"/>
    <w:rsid w:val="00D774BF"/>
    <w:rsid w:val="00D868B8"/>
    <w:rsid w:val="00D95E4D"/>
    <w:rsid w:val="00DC4B9C"/>
    <w:rsid w:val="00DE2D4A"/>
    <w:rsid w:val="00E34434"/>
    <w:rsid w:val="00E42154"/>
    <w:rsid w:val="00E61BC1"/>
    <w:rsid w:val="00E77793"/>
    <w:rsid w:val="00E80621"/>
    <w:rsid w:val="00ED4844"/>
    <w:rsid w:val="00ED75F8"/>
    <w:rsid w:val="00F0237C"/>
    <w:rsid w:val="00F277CD"/>
    <w:rsid w:val="00F84F23"/>
    <w:rsid w:val="00FA252E"/>
    <w:rsid w:val="00FA5651"/>
    <w:rsid w:val="00FD4A45"/>
    <w:rsid w:val="00FD7412"/>
    <w:rsid w:val="00FF27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B5E5F0D"/>
  <w15:docId w15:val="{6DE72A6F-C665-4E1D-988A-C93C72109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33">
    <w:name w:val="33"/>
    <w:basedOn w:val="TableNormal5"/>
    <w:tblPr>
      <w:tblStyleRowBandSize w:val="1"/>
      <w:tblStyleColBandSize w:val="1"/>
      <w:tblCellMar>
        <w:top w:w="100" w:type="dxa"/>
        <w:left w:w="100" w:type="dxa"/>
        <w:bottom w:w="100" w:type="dxa"/>
        <w:right w:w="100" w:type="dxa"/>
      </w:tblCellMar>
    </w:tblPr>
  </w:style>
  <w:style w:type="table" w:customStyle="1" w:styleId="32">
    <w:name w:val="32"/>
    <w:basedOn w:val="TableNormal5"/>
    <w:tblPr>
      <w:tblStyleRowBandSize w:val="1"/>
      <w:tblStyleColBandSize w:val="1"/>
      <w:tblCellMar>
        <w:top w:w="100" w:type="dxa"/>
        <w:left w:w="100" w:type="dxa"/>
        <w:bottom w:w="100" w:type="dxa"/>
        <w:right w:w="100" w:type="dxa"/>
      </w:tblCellMar>
    </w:tblPr>
  </w:style>
  <w:style w:type="table" w:customStyle="1" w:styleId="31">
    <w:name w:val="31"/>
    <w:basedOn w:val="TableNormal5"/>
    <w:tblPr>
      <w:tblStyleRowBandSize w:val="1"/>
      <w:tblStyleColBandSize w:val="1"/>
      <w:tblCellMar>
        <w:top w:w="100" w:type="dxa"/>
        <w:left w:w="100" w:type="dxa"/>
        <w:bottom w:w="100" w:type="dxa"/>
        <w:right w:w="100" w:type="dxa"/>
      </w:tblCellMar>
    </w:tblPr>
  </w:style>
  <w:style w:type="table" w:customStyle="1" w:styleId="30">
    <w:name w:val="30"/>
    <w:basedOn w:val="TableNormal5"/>
    <w:tblPr>
      <w:tblStyleRowBandSize w:val="1"/>
      <w:tblStyleColBandSize w:val="1"/>
      <w:tblCellMar>
        <w:top w:w="100" w:type="dxa"/>
        <w:left w:w="100" w:type="dxa"/>
        <w:bottom w:w="100" w:type="dxa"/>
        <w:right w:w="100" w:type="dxa"/>
      </w:tblCellMar>
    </w:tblPr>
  </w:style>
  <w:style w:type="table" w:customStyle="1" w:styleId="29">
    <w:name w:val="29"/>
    <w:basedOn w:val="TableNormal5"/>
    <w:tblPr>
      <w:tblStyleRowBandSize w:val="1"/>
      <w:tblStyleColBandSize w:val="1"/>
      <w:tblCellMar>
        <w:top w:w="100" w:type="dxa"/>
        <w:left w:w="100" w:type="dxa"/>
        <w:bottom w:w="100" w:type="dxa"/>
        <w:right w:w="100" w:type="dxa"/>
      </w:tblCellMar>
    </w:tblPr>
  </w:style>
  <w:style w:type="table" w:customStyle="1" w:styleId="28">
    <w:name w:val="28"/>
    <w:basedOn w:val="TableNormal5"/>
    <w:tblPr>
      <w:tblStyleRowBandSize w:val="1"/>
      <w:tblStyleColBandSize w:val="1"/>
      <w:tblCellMar>
        <w:top w:w="100" w:type="dxa"/>
        <w:left w:w="100" w:type="dxa"/>
        <w:bottom w:w="100" w:type="dxa"/>
        <w:right w:w="100" w:type="dxa"/>
      </w:tblCellMar>
    </w:tblPr>
  </w:style>
  <w:style w:type="table" w:customStyle="1" w:styleId="27">
    <w:name w:val="27"/>
    <w:basedOn w:val="TableNormal5"/>
    <w:tblPr>
      <w:tblStyleRowBandSize w:val="1"/>
      <w:tblStyleColBandSize w:val="1"/>
      <w:tblCellMar>
        <w:top w:w="100" w:type="dxa"/>
        <w:left w:w="100" w:type="dxa"/>
        <w:bottom w:w="100" w:type="dxa"/>
        <w:right w:w="100" w:type="dxa"/>
      </w:tblCellMar>
    </w:tblPr>
  </w:style>
  <w:style w:type="table" w:customStyle="1" w:styleId="26">
    <w:name w:val="26"/>
    <w:basedOn w:val="TableNormal5"/>
    <w:tblPr>
      <w:tblStyleRowBandSize w:val="1"/>
      <w:tblStyleColBandSize w:val="1"/>
      <w:tblCellMar>
        <w:top w:w="100" w:type="dxa"/>
        <w:left w:w="100" w:type="dxa"/>
        <w:bottom w:w="100" w:type="dxa"/>
        <w:right w:w="100" w:type="dxa"/>
      </w:tblCellMar>
    </w:tblPr>
  </w:style>
  <w:style w:type="table" w:customStyle="1" w:styleId="25">
    <w:name w:val="25"/>
    <w:basedOn w:val="TableNormal5"/>
    <w:tblPr>
      <w:tblStyleRowBandSize w:val="1"/>
      <w:tblStyleColBandSize w:val="1"/>
      <w:tblCellMar>
        <w:top w:w="100" w:type="dxa"/>
        <w:left w:w="100" w:type="dxa"/>
        <w:bottom w:w="100" w:type="dxa"/>
        <w:right w:w="100" w:type="dxa"/>
      </w:tblCellMar>
    </w:tblPr>
  </w:style>
  <w:style w:type="table" w:customStyle="1" w:styleId="24">
    <w:name w:val="24"/>
    <w:basedOn w:val="TableNormal5"/>
    <w:tblPr>
      <w:tblStyleRowBandSize w:val="1"/>
      <w:tblStyleColBandSize w:val="1"/>
      <w:tblCellMar>
        <w:top w:w="100" w:type="dxa"/>
        <w:left w:w="100" w:type="dxa"/>
        <w:bottom w:w="100" w:type="dxa"/>
        <w:right w:w="100" w:type="dxa"/>
      </w:tblCellMar>
    </w:tblPr>
  </w:style>
  <w:style w:type="table" w:customStyle="1" w:styleId="23">
    <w:name w:val="23"/>
    <w:basedOn w:val="TableNormal5"/>
    <w:tblPr>
      <w:tblStyleRowBandSize w:val="1"/>
      <w:tblStyleColBandSize w:val="1"/>
      <w:tblCellMar>
        <w:top w:w="100" w:type="dxa"/>
        <w:left w:w="100" w:type="dxa"/>
        <w:bottom w:w="100" w:type="dxa"/>
        <w:right w:w="100" w:type="dxa"/>
      </w:tblCellMar>
    </w:tblPr>
  </w:style>
  <w:style w:type="table" w:customStyle="1" w:styleId="22">
    <w:name w:val="22"/>
    <w:basedOn w:val="TableNormal5"/>
    <w:tblPr>
      <w:tblStyleRowBandSize w:val="1"/>
      <w:tblStyleColBandSize w:val="1"/>
      <w:tblCellMar>
        <w:top w:w="100" w:type="dxa"/>
        <w:left w:w="100" w:type="dxa"/>
        <w:bottom w:w="100" w:type="dxa"/>
        <w:right w:w="100" w:type="dxa"/>
      </w:tblCellMar>
    </w:tblPr>
  </w:style>
  <w:style w:type="table" w:customStyle="1" w:styleId="21">
    <w:name w:val="21"/>
    <w:basedOn w:val="TableNormal5"/>
    <w:tblPr>
      <w:tblStyleRowBandSize w:val="1"/>
      <w:tblStyleColBandSize w:val="1"/>
      <w:tblCellMar>
        <w:top w:w="100" w:type="dxa"/>
        <w:left w:w="100" w:type="dxa"/>
        <w:bottom w:w="100" w:type="dxa"/>
        <w:right w:w="100" w:type="dxa"/>
      </w:tblCellMar>
    </w:tblPr>
  </w:style>
  <w:style w:type="table" w:customStyle="1" w:styleId="20">
    <w:name w:val="20"/>
    <w:basedOn w:val="TableNormal5"/>
    <w:tblPr>
      <w:tblStyleRowBandSize w:val="1"/>
      <w:tblStyleColBandSize w:val="1"/>
      <w:tblCellMar>
        <w:top w:w="100" w:type="dxa"/>
        <w:left w:w="100" w:type="dxa"/>
        <w:bottom w:w="100" w:type="dxa"/>
        <w:right w:w="100" w:type="dxa"/>
      </w:tblCellMar>
    </w:tblPr>
  </w:style>
  <w:style w:type="table" w:customStyle="1" w:styleId="19">
    <w:name w:val="19"/>
    <w:basedOn w:val="TableNormal5"/>
    <w:tblPr>
      <w:tblStyleRowBandSize w:val="1"/>
      <w:tblStyleColBandSize w:val="1"/>
      <w:tblCellMar>
        <w:top w:w="100" w:type="dxa"/>
        <w:left w:w="100" w:type="dxa"/>
        <w:bottom w:w="100" w:type="dxa"/>
        <w:right w:w="100" w:type="dxa"/>
      </w:tblCellMar>
    </w:tblPr>
  </w:style>
  <w:style w:type="table" w:customStyle="1" w:styleId="18">
    <w:name w:val="18"/>
    <w:basedOn w:val="TableNormal5"/>
    <w:tblPr>
      <w:tblStyleRowBandSize w:val="1"/>
      <w:tblStyleColBandSize w:val="1"/>
      <w:tblCellMar>
        <w:top w:w="100" w:type="dxa"/>
        <w:left w:w="100" w:type="dxa"/>
        <w:bottom w:w="100" w:type="dxa"/>
        <w:right w:w="100" w:type="dxa"/>
      </w:tblCellMar>
    </w:tblPr>
  </w:style>
  <w:style w:type="table" w:customStyle="1" w:styleId="17">
    <w:name w:val="17"/>
    <w:basedOn w:val="TableNormal5"/>
    <w:tblPr>
      <w:tblStyleRowBandSize w:val="1"/>
      <w:tblStyleColBandSize w:val="1"/>
      <w:tblCellMar>
        <w:top w:w="100" w:type="dxa"/>
        <w:left w:w="100" w:type="dxa"/>
        <w:bottom w:w="100" w:type="dxa"/>
        <w:right w:w="100" w:type="dxa"/>
      </w:tblCellMar>
    </w:tblPr>
  </w:style>
  <w:style w:type="table" w:customStyle="1" w:styleId="16">
    <w:name w:val="16"/>
    <w:basedOn w:val="TableNormal5"/>
    <w:tblPr>
      <w:tblStyleRowBandSize w:val="1"/>
      <w:tblStyleColBandSize w:val="1"/>
      <w:tblCellMar>
        <w:top w:w="100" w:type="dxa"/>
        <w:left w:w="100" w:type="dxa"/>
        <w:bottom w:w="100" w:type="dxa"/>
        <w:right w:w="100" w:type="dxa"/>
      </w:tblCellMar>
    </w:tblPr>
  </w:style>
  <w:style w:type="table" w:customStyle="1" w:styleId="15">
    <w:name w:val="15"/>
    <w:basedOn w:val="TableNormal5"/>
    <w:tblPr>
      <w:tblStyleRowBandSize w:val="1"/>
      <w:tblStyleColBandSize w:val="1"/>
      <w:tblCellMar>
        <w:top w:w="100" w:type="dxa"/>
        <w:left w:w="100" w:type="dxa"/>
        <w:bottom w:w="100" w:type="dxa"/>
        <w:right w:w="100" w:type="dxa"/>
      </w:tblCellMar>
    </w:tblPr>
  </w:style>
  <w:style w:type="table" w:customStyle="1" w:styleId="14">
    <w:name w:val="14"/>
    <w:basedOn w:val="TableNormal5"/>
    <w:tblPr>
      <w:tblStyleRowBandSize w:val="1"/>
      <w:tblStyleColBandSize w:val="1"/>
      <w:tblCellMar>
        <w:top w:w="100" w:type="dxa"/>
        <w:left w:w="100" w:type="dxa"/>
        <w:bottom w:w="100" w:type="dxa"/>
        <w:right w:w="100" w:type="dxa"/>
      </w:tblCellMar>
    </w:tblPr>
  </w:style>
  <w:style w:type="table" w:customStyle="1" w:styleId="13">
    <w:name w:val="13"/>
    <w:basedOn w:val="TableNormal5"/>
    <w:tblPr>
      <w:tblStyleRowBandSize w:val="1"/>
      <w:tblStyleColBandSize w:val="1"/>
      <w:tblCellMar>
        <w:top w:w="100" w:type="dxa"/>
        <w:left w:w="100" w:type="dxa"/>
        <w:bottom w:w="100" w:type="dxa"/>
        <w:right w:w="100" w:type="dxa"/>
      </w:tblCellMar>
    </w:tblPr>
  </w:style>
  <w:style w:type="table" w:customStyle="1" w:styleId="12">
    <w:name w:val="12"/>
    <w:basedOn w:val="TableNormal5"/>
    <w:tblPr>
      <w:tblStyleRowBandSize w:val="1"/>
      <w:tblStyleColBandSize w:val="1"/>
      <w:tblCellMar>
        <w:top w:w="100" w:type="dxa"/>
        <w:left w:w="100" w:type="dxa"/>
        <w:bottom w:w="100" w:type="dxa"/>
        <w:right w:w="100" w:type="dxa"/>
      </w:tblCellMar>
    </w:tblPr>
  </w:style>
  <w:style w:type="table" w:customStyle="1" w:styleId="11">
    <w:name w:val="11"/>
    <w:basedOn w:val="TableNormal5"/>
    <w:tblPr>
      <w:tblStyleRowBandSize w:val="1"/>
      <w:tblStyleColBandSize w:val="1"/>
      <w:tblCellMar>
        <w:top w:w="100" w:type="dxa"/>
        <w:left w:w="100" w:type="dxa"/>
        <w:bottom w:w="100" w:type="dxa"/>
        <w:right w:w="100" w:type="dxa"/>
      </w:tblCellMar>
    </w:tblPr>
  </w:style>
  <w:style w:type="table" w:customStyle="1" w:styleId="10">
    <w:name w:val="10"/>
    <w:basedOn w:val="TableNormal5"/>
    <w:tblPr>
      <w:tblStyleRowBandSize w:val="1"/>
      <w:tblStyleColBandSize w:val="1"/>
      <w:tblCellMar>
        <w:top w:w="100" w:type="dxa"/>
        <w:left w:w="100" w:type="dxa"/>
        <w:bottom w:w="100" w:type="dxa"/>
        <w:right w:w="100" w:type="dxa"/>
      </w:tblCellMar>
    </w:tblPr>
  </w:style>
  <w:style w:type="table" w:customStyle="1" w:styleId="9">
    <w:name w:val="9"/>
    <w:basedOn w:val="TableNormal5"/>
    <w:tblPr>
      <w:tblStyleRowBandSize w:val="1"/>
      <w:tblStyleColBandSize w:val="1"/>
      <w:tblCellMar>
        <w:top w:w="100" w:type="dxa"/>
        <w:left w:w="100" w:type="dxa"/>
        <w:bottom w:w="100" w:type="dxa"/>
        <w:right w:w="100" w:type="dxa"/>
      </w:tblCellMar>
    </w:tblPr>
  </w:style>
  <w:style w:type="table" w:customStyle="1" w:styleId="8">
    <w:name w:val="8"/>
    <w:basedOn w:val="TableNormal5"/>
    <w:tblPr>
      <w:tblStyleRowBandSize w:val="1"/>
      <w:tblStyleColBandSize w:val="1"/>
      <w:tblCellMar>
        <w:top w:w="100" w:type="dxa"/>
        <w:left w:w="100" w:type="dxa"/>
        <w:bottom w:w="100" w:type="dxa"/>
        <w:right w:w="100" w:type="dxa"/>
      </w:tblCellMar>
    </w:tblPr>
  </w:style>
  <w:style w:type="table" w:customStyle="1" w:styleId="7">
    <w:name w:val="7"/>
    <w:basedOn w:val="TableNormal5"/>
    <w:tblPr>
      <w:tblStyleRowBandSize w:val="1"/>
      <w:tblStyleColBandSize w:val="1"/>
      <w:tblCellMar>
        <w:top w:w="100" w:type="dxa"/>
        <w:left w:w="100" w:type="dxa"/>
        <w:bottom w:w="100" w:type="dxa"/>
        <w:right w:w="100" w:type="dxa"/>
      </w:tblCellMar>
    </w:tblPr>
  </w:style>
  <w:style w:type="table" w:customStyle="1" w:styleId="6">
    <w:name w:val="6"/>
    <w:basedOn w:val="TableNormal5"/>
    <w:tblPr>
      <w:tblStyleRowBandSize w:val="1"/>
      <w:tblStyleColBandSize w:val="1"/>
      <w:tblCellMar>
        <w:top w:w="100" w:type="dxa"/>
        <w:left w:w="100" w:type="dxa"/>
        <w:bottom w:w="100" w:type="dxa"/>
        <w:right w:w="100" w:type="dxa"/>
      </w:tblCellMar>
    </w:tblPr>
  </w:style>
  <w:style w:type="table" w:customStyle="1" w:styleId="5">
    <w:name w:val="5"/>
    <w:basedOn w:val="TableNormal5"/>
    <w:tblPr>
      <w:tblStyleRowBandSize w:val="1"/>
      <w:tblStyleColBandSize w:val="1"/>
      <w:tblCellMar>
        <w:top w:w="100" w:type="dxa"/>
        <w:left w:w="100" w:type="dxa"/>
        <w:bottom w:w="100" w:type="dxa"/>
        <w:right w:w="100" w:type="dxa"/>
      </w:tblCellMar>
    </w:tblPr>
  </w:style>
  <w:style w:type="table" w:customStyle="1" w:styleId="4">
    <w:name w:val="4"/>
    <w:basedOn w:val="TableNormal5"/>
    <w:tblPr>
      <w:tblStyleRowBandSize w:val="1"/>
      <w:tblStyleColBandSize w:val="1"/>
      <w:tblCellMar>
        <w:top w:w="100" w:type="dxa"/>
        <w:left w:w="100" w:type="dxa"/>
        <w:bottom w:w="100" w:type="dxa"/>
        <w:right w:w="100" w:type="dxa"/>
      </w:tblCellMar>
    </w:tblPr>
  </w:style>
  <w:style w:type="table" w:customStyle="1" w:styleId="3">
    <w:name w:val="3"/>
    <w:basedOn w:val="TableNormal5"/>
    <w:tblPr>
      <w:tblStyleRowBandSize w:val="1"/>
      <w:tblStyleColBandSize w:val="1"/>
      <w:tblCellMar>
        <w:top w:w="100" w:type="dxa"/>
        <w:left w:w="100" w:type="dxa"/>
        <w:bottom w:w="100" w:type="dxa"/>
        <w:right w:w="100" w:type="dxa"/>
      </w:tblCellMar>
    </w:tblPr>
  </w:style>
  <w:style w:type="table" w:customStyle="1" w:styleId="2">
    <w:name w:val="2"/>
    <w:basedOn w:val="TableNormal5"/>
    <w:tblPr>
      <w:tblStyleRowBandSize w:val="1"/>
      <w:tblStyleColBandSize w:val="1"/>
      <w:tblCellMar>
        <w:top w:w="100" w:type="dxa"/>
        <w:left w:w="100" w:type="dxa"/>
        <w:bottom w:w="100" w:type="dxa"/>
        <w:right w:w="100" w:type="dxa"/>
      </w:tblCellMar>
    </w:tblPr>
  </w:style>
  <w:style w:type="table" w:customStyle="1" w:styleId="1">
    <w:name w:val="1"/>
    <w:basedOn w:val="TableNormal5"/>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paragraph" w:styleId="Header">
    <w:name w:val="header"/>
    <w:basedOn w:val="Normal"/>
    <w:link w:val="HeaderChar"/>
    <w:uiPriority w:val="99"/>
    <w:unhideWhenUsed/>
    <w:rsid w:val="007040A6"/>
    <w:pPr>
      <w:tabs>
        <w:tab w:val="center" w:pos="4419"/>
        <w:tab w:val="right" w:pos="8838"/>
      </w:tabs>
      <w:spacing w:line="240" w:lineRule="auto"/>
    </w:pPr>
  </w:style>
  <w:style w:type="character" w:customStyle="1" w:styleId="HeaderChar">
    <w:name w:val="Header Char"/>
    <w:basedOn w:val="DefaultParagraphFont"/>
    <w:link w:val="Header"/>
    <w:uiPriority w:val="99"/>
    <w:rsid w:val="007040A6"/>
  </w:style>
  <w:style w:type="paragraph" w:styleId="Footer">
    <w:name w:val="footer"/>
    <w:basedOn w:val="Normal"/>
    <w:link w:val="FooterChar"/>
    <w:uiPriority w:val="99"/>
    <w:unhideWhenUsed/>
    <w:rsid w:val="007040A6"/>
    <w:pPr>
      <w:tabs>
        <w:tab w:val="center" w:pos="4419"/>
        <w:tab w:val="right" w:pos="8838"/>
      </w:tabs>
      <w:spacing w:line="240" w:lineRule="auto"/>
    </w:pPr>
  </w:style>
  <w:style w:type="character" w:customStyle="1" w:styleId="FooterChar">
    <w:name w:val="Footer Char"/>
    <w:basedOn w:val="DefaultParagraphFont"/>
    <w:link w:val="Footer"/>
    <w:uiPriority w:val="99"/>
    <w:rsid w:val="007040A6"/>
  </w:style>
  <w:style w:type="paragraph" w:styleId="BalloonText">
    <w:name w:val="Balloon Text"/>
    <w:basedOn w:val="Normal"/>
    <w:link w:val="BalloonTextChar"/>
    <w:uiPriority w:val="99"/>
    <w:semiHidden/>
    <w:unhideWhenUsed/>
    <w:rsid w:val="00842A2A"/>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842A2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42A2A"/>
    <w:rPr>
      <w:b/>
      <w:bCs/>
    </w:rPr>
  </w:style>
  <w:style w:type="character" w:customStyle="1" w:styleId="CommentSubjectChar">
    <w:name w:val="Comment Subject Char"/>
    <w:link w:val="CommentSubject"/>
    <w:uiPriority w:val="99"/>
    <w:semiHidden/>
    <w:rsid w:val="00842A2A"/>
    <w:rPr>
      <w:b/>
      <w:bCs/>
      <w:sz w:val="20"/>
      <w:szCs w:val="20"/>
    </w:rPr>
  </w:style>
  <w:style w:type="paragraph" w:styleId="ListParagraph">
    <w:name w:val="List Paragraph"/>
    <w:basedOn w:val="Normal"/>
    <w:uiPriority w:val="34"/>
    <w:qFormat/>
    <w:rsid w:val="00C11ED6"/>
    <w:pPr>
      <w:ind w:left="720"/>
      <w:contextualSpacing/>
    </w:pPr>
  </w:style>
  <w:style w:type="table" w:styleId="TableGrid">
    <w:name w:val="Table Grid"/>
    <w:basedOn w:val="TableNormal"/>
    <w:uiPriority w:val="39"/>
    <w:rsid w:val="00052C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07A3"/>
  </w:style>
  <w:style w:type="character" w:styleId="Hyperlink">
    <w:name w:val="Hyperlink"/>
    <w:uiPriority w:val="99"/>
    <w:unhideWhenUsed/>
    <w:rsid w:val="002D1E48"/>
    <w:rPr>
      <w:color w:val="0000FF"/>
      <w:u w:val="single"/>
    </w:rPr>
  </w:style>
  <w:style w:type="character" w:customStyle="1" w:styleId="TitleChar">
    <w:name w:val="Title Char"/>
    <w:link w:val="Title"/>
    <w:uiPriority w:val="10"/>
    <w:rsid w:val="00CA26E3"/>
    <w:rPr>
      <w:sz w:val="52"/>
      <w:szCs w:val="52"/>
    </w:rPr>
  </w:style>
  <w:style w:type="paragraph" w:styleId="NormalWeb">
    <w:name w:val="Normal (Web)"/>
    <w:basedOn w:val="Normal"/>
    <w:uiPriority w:val="99"/>
    <w:unhideWhenUsed/>
    <w:rsid w:val="003D223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7925DE"/>
    <w:rPr>
      <w:color w:val="954F72"/>
      <w:u w:val="single"/>
    </w:rPr>
  </w:style>
  <w:style w:type="table" w:customStyle="1" w:styleId="a">
    <w:basedOn w:val="TableNormal5"/>
    <w:tblPr>
      <w:tblStyleRowBandSize w:val="1"/>
      <w:tblStyleColBandSize w:val="1"/>
      <w:tblCellMar>
        <w:left w:w="115" w:type="dxa"/>
        <w:right w:w="115" w:type="dxa"/>
      </w:tblCellMar>
    </w:tblPr>
  </w:style>
  <w:style w:type="table" w:customStyle="1" w:styleId="a0">
    <w:basedOn w:val="TableNormal5"/>
    <w:tblPr>
      <w:tblStyleRowBandSize w:val="1"/>
      <w:tblStyleColBandSize w:val="1"/>
      <w:tblCellMar>
        <w:left w:w="115" w:type="dxa"/>
        <w:right w:w="115" w:type="dxa"/>
      </w:tblCellMar>
    </w:tblPr>
  </w:style>
  <w:style w:type="table" w:customStyle="1" w:styleId="a1">
    <w:basedOn w:val="TableNormal5"/>
    <w:tblPr>
      <w:tblStyleRowBandSize w:val="1"/>
      <w:tblStyleColBandSize w:val="1"/>
      <w:tblCellMar>
        <w:left w:w="115" w:type="dxa"/>
        <w:right w:w="115" w:type="dxa"/>
      </w:tblCellMar>
    </w:tblPr>
  </w:style>
  <w:style w:type="table" w:customStyle="1" w:styleId="a2">
    <w:basedOn w:val="TableNormal5"/>
    <w:tblPr>
      <w:tblStyleRowBandSize w:val="1"/>
      <w:tblStyleColBandSize w:val="1"/>
      <w:tblCellMar>
        <w:left w:w="115" w:type="dxa"/>
        <w:right w:w="115" w:type="dxa"/>
      </w:tblCellMar>
    </w:tblPr>
  </w:style>
  <w:style w:type="table" w:customStyle="1" w:styleId="a3">
    <w:basedOn w:val="TableNormal5"/>
    <w:tblPr>
      <w:tblStyleRowBandSize w:val="1"/>
      <w:tblStyleColBandSize w:val="1"/>
      <w:tblCellMar>
        <w:left w:w="115" w:type="dxa"/>
        <w:right w:w="115" w:type="dxa"/>
      </w:tblCellMar>
    </w:tblPr>
  </w:style>
  <w:style w:type="table" w:customStyle="1" w:styleId="a4">
    <w:basedOn w:val="TableNormal5"/>
    <w:tblPr>
      <w:tblStyleRowBandSize w:val="1"/>
      <w:tblStyleColBandSize w:val="1"/>
      <w:tblCellMar>
        <w:top w:w="15" w:type="dxa"/>
        <w:left w:w="15" w:type="dxa"/>
        <w:bottom w:w="15" w:type="dxa"/>
        <w:right w:w="15" w:type="dxa"/>
      </w:tblCellMar>
    </w:tblPr>
  </w:style>
  <w:style w:type="table" w:customStyle="1" w:styleId="a5">
    <w:basedOn w:val="TableNormal5"/>
    <w:tblPr>
      <w:tblStyleRowBandSize w:val="1"/>
      <w:tblStyleColBandSize w:val="1"/>
      <w:tblCellMar>
        <w:left w:w="115" w:type="dxa"/>
        <w:right w:w="115" w:type="dxa"/>
      </w:tblCellMar>
    </w:tblPr>
  </w:style>
  <w:style w:type="table" w:customStyle="1" w:styleId="a6">
    <w:basedOn w:val="TableNormal5"/>
    <w:tblPr>
      <w:tblStyleRowBandSize w:val="1"/>
      <w:tblStyleColBandSize w:val="1"/>
      <w:tblCellMar>
        <w:left w:w="115" w:type="dxa"/>
        <w:right w:w="115" w:type="dxa"/>
      </w:tblCellMar>
    </w:tblPr>
  </w:style>
  <w:style w:type="table" w:customStyle="1" w:styleId="a7">
    <w:basedOn w:val="TableNormal5"/>
    <w:tblPr>
      <w:tblStyleRowBandSize w:val="1"/>
      <w:tblStyleColBandSize w:val="1"/>
      <w:tblCellMar>
        <w:top w:w="15" w:type="dxa"/>
        <w:left w:w="15" w:type="dxa"/>
        <w:bottom w:w="15" w:type="dxa"/>
        <w:right w:w="15" w:type="dxa"/>
      </w:tblCellMar>
    </w:tblPr>
  </w:style>
  <w:style w:type="table" w:customStyle="1" w:styleId="a8">
    <w:basedOn w:val="TableNormal5"/>
    <w:tblPr>
      <w:tblStyleRowBandSize w:val="1"/>
      <w:tblStyleColBandSize w:val="1"/>
      <w:tblCellMar>
        <w:left w:w="115" w:type="dxa"/>
        <w:right w:w="115" w:type="dxa"/>
      </w:tblCellMar>
    </w:tblPr>
  </w:style>
  <w:style w:type="table" w:customStyle="1" w:styleId="a9">
    <w:basedOn w:val="TableNormal5"/>
    <w:tblPr>
      <w:tblStyleRowBandSize w:val="1"/>
      <w:tblStyleColBandSize w:val="1"/>
      <w:tblCellMar>
        <w:left w:w="115" w:type="dxa"/>
        <w:right w:w="115" w:type="dxa"/>
      </w:tblCellMar>
    </w:tblPr>
  </w:style>
  <w:style w:type="table" w:customStyle="1" w:styleId="aa">
    <w:basedOn w:val="TableNormal5"/>
    <w:tblPr>
      <w:tblStyleRowBandSize w:val="1"/>
      <w:tblStyleColBandSize w:val="1"/>
      <w:tblCellMar>
        <w:left w:w="115" w:type="dxa"/>
        <w:right w:w="115" w:type="dxa"/>
      </w:tblCellMar>
    </w:tblPr>
  </w:style>
  <w:style w:type="table" w:customStyle="1" w:styleId="ab">
    <w:basedOn w:val="TableNormal5"/>
    <w:tblPr>
      <w:tblStyleRowBandSize w:val="1"/>
      <w:tblStyleColBandSize w:val="1"/>
      <w:tblCellMar>
        <w:left w:w="115" w:type="dxa"/>
        <w:right w:w="115" w:type="dxa"/>
      </w:tblCellMar>
    </w:tblPr>
  </w:style>
  <w:style w:type="table" w:customStyle="1" w:styleId="ac">
    <w:basedOn w:val="TableNormal5"/>
    <w:tblPr>
      <w:tblStyleRowBandSize w:val="1"/>
      <w:tblStyleColBandSize w:val="1"/>
      <w:tblCellMar>
        <w:left w:w="115" w:type="dxa"/>
        <w:right w:w="115" w:type="dxa"/>
      </w:tblCellMar>
    </w:tblPr>
  </w:style>
  <w:style w:type="table" w:customStyle="1" w:styleId="ad">
    <w:basedOn w:val="TableNormal5"/>
    <w:tblPr>
      <w:tblStyleRowBandSize w:val="1"/>
      <w:tblStyleColBandSize w:val="1"/>
      <w:tblCellMar>
        <w:left w:w="115" w:type="dxa"/>
        <w:right w:w="115" w:type="dxa"/>
      </w:tblCellMar>
    </w:tblPr>
  </w:style>
  <w:style w:type="table" w:customStyle="1" w:styleId="ae">
    <w:basedOn w:val="TableNormal5"/>
    <w:tblPr>
      <w:tblStyleRowBandSize w:val="1"/>
      <w:tblStyleColBandSize w:val="1"/>
      <w:tblCellMar>
        <w:left w:w="115" w:type="dxa"/>
        <w:right w:w="115" w:type="dxa"/>
      </w:tblCellMar>
    </w:tblPr>
  </w:style>
  <w:style w:type="table" w:customStyle="1" w:styleId="af">
    <w:basedOn w:val="TableNormal5"/>
    <w:tblPr>
      <w:tblStyleRowBandSize w:val="1"/>
      <w:tblStyleColBandSize w:val="1"/>
      <w:tblCellMar>
        <w:left w:w="115" w:type="dxa"/>
        <w:right w:w="115" w:type="dxa"/>
      </w:tblCellMar>
    </w:tblPr>
  </w:style>
  <w:style w:type="table" w:customStyle="1" w:styleId="af0">
    <w:basedOn w:val="TableNormal5"/>
    <w:tblPr>
      <w:tblStyleRowBandSize w:val="1"/>
      <w:tblStyleColBandSize w:val="1"/>
      <w:tblCellMar>
        <w:left w:w="115" w:type="dxa"/>
        <w:right w:w="115" w:type="dxa"/>
      </w:tblCellMar>
    </w:tblPr>
  </w:style>
  <w:style w:type="table" w:customStyle="1" w:styleId="af1">
    <w:basedOn w:val="TableNormal5"/>
    <w:tblPr>
      <w:tblStyleRowBandSize w:val="1"/>
      <w:tblStyleColBandSize w:val="1"/>
      <w:tblCellMar>
        <w:left w:w="115" w:type="dxa"/>
        <w:right w:w="115" w:type="dxa"/>
      </w:tblCellMar>
    </w:tblPr>
  </w:style>
  <w:style w:type="table" w:customStyle="1" w:styleId="af2">
    <w:basedOn w:val="TableNormal5"/>
    <w:tblPr>
      <w:tblStyleRowBandSize w:val="1"/>
      <w:tblStyleColBandSize w:val="1"/>
      <w:tblCellMar>
        <w:left w:w="115" w:type="dxa"/>
        <w:right w:w="115" w:type="dxa"/>
      </w:tblCellMar>
    </w:tblPr>
  </w:style>
  <w:style w:type="table" w:customStyle="1" w:styleId="af3">
    <w:basedOn w:val="TableNormal5"/>
    <w:tblPr>
      <w:tblStyleRowBandSize w:val="1"/>
      <w:tblStyleColBandSize w:val="1"/>
      <w:tblCellMar>
        <w:left w:w="115" w:type="dxa"/>
        <w:right w:w="115" w:type="dxa"/>
      </w:tblCellMar>
    </w:tblPr>
  </w:style>
  <w:style w:type="table" w:customStyle="1" w:styleId="af4">
    <w:basedOn w:val="TableNormal5"/>
    <w:tblPr>
      <w:tblStyleRowBandSize w:val="1"/>
      <w:tblStyleColBandSize w:val="1"/>
      <w:tblCellMar>
        <w:left w:w="115" w:type="dxa"/>
        <w:right w:w="115" w:type="dxa"/>
      </w:tblCellMar>
    </w:tblPr>
  </w:style>
  <w:style w:type="table" w:customStyle="1" w:styleId="af5">
    <w:basedOn w:val="TableNormal5"/>
    <w:tblPr>
      <w:tblStyleRowBandSize w:val="1"/>
      <w:tblStyleColBandSize w:val="1"/>
      <w:tblCellMar>
        <w:left w:w="115" w:type="dxa"/>
        <w:right w:w="115" w:type="dxa"/>
      </w:tblCellMar>
    </w:tblPr>
  </w:style>
  <w:style w:type="table" w:customStyle="1" w:styleId="af6">
    <w:basedOn w:val="TableNormal5"/>
    <w:tblPr>
      <w:tblStyleRowBandSize w:val="1"/>
      <w:tblStyleColBandSize w:val="1"/>
      <w:tblCellMar>
        <w:left w:w="115" w:type="dxa"/>
        <w:right w:w="115" w:type="dxa"/>
      </w:tblCellMar>
    </w:tblPr>
  </w:style>
  <w:style w:type="table" w:customStyle="1" w:styleId="af7">
    <w:basedOn w:val="TableNormal5"/>
    <w:tblPr>
      <w:tblStyleRowBandSize w:val="1"/>
      <w:tblStyleColBandSize w:val="1"/>
      <w:tblCellMar>
        <w:left w:w="115" w:type="dxa"/>
        <w:right w:w="115" w:type="dxa"/>
      </w:tblCellMar>
    </w:tblPr>
  </w:style>
  <w:style w:type="table" w:customStyle="1" w:styleId="af8">
    <w:basedOn w:val="TableNormal5"/>
    <w:tblPr>
      <w:tblStyleRowBandSize w:val="1"/>
      <w:tblStyleColBandSize w:val="1"/>
      <w:tblCellMar>
        <w:left w:w="115" w:type="dxa"/>
        <w:right w:w="115" w:type="dxa"/>
      </w:tblCellMar>
    </w:tblPr>
  </w:style>
  <w:style w:type="table" w:customStyle="1" w:styleId="af9">
    <w:basedOn w:val="TableNormal5"/>
    <w:tblPr>
      <w:tblStyleRowBandSize w:val="1"/>
      <w:tblStyleColBandSize w:val="1"/>
      <w:tblCellMar>
        <w:left w:w="115" w:type="dxa"/>
        <w:right w:w="115" w:type="dxa"/>
      </w:tblCellMar>
    </w:tblPr>
  </w:style>
  <w:style w:type="table" w:customStyle="1" w:styleId="afa">
    <w:basedOn w:val="TableNormal5"/>
    <w:tblPr>
      <w:tblStyleRowBandSize w:val="1"/>
      <w:tblStyleColBandSize w:val="1"/>
      <w:tblCellMar>
        <w:left w:w="115" w:type="dxa"/>
        <w:right w:w="115" w:type="dxa"/>
      </w:tblCellMar>
    </w:tblPr>
  </w:style>
  <w:style w:type="table" w:customStyle="1" w:styleId="afb">
    <w:basedOn w:val="TableNormal5"/>
    <w:tblPr>
      <w:tblStyleRowBandSize w:val="1"/>
      <w:tblStyleColBandSize w:val="1"/>
      <w:tblCellMar>
        <w:left w:w="115" w:type="dxa"/>
        <w:right w:w="115" w:type="dxa"/>
      </w:tblCellMar>
    </w:tblPr>
  </w:style>
  <w:style w:type="table" w:customStyle="1" w:styleId="afc">
    <w:basedOn w:val="TableNormal5"/>
    <w:tblPr>
      <w:tblStyleRowBandSize w:val="1"/>
      <w:tblStyleColBandSize w:val="1"/>
      <w:tblCellMar>
        <w:left w:w="115" w:type="dxa"/>
        <w:right w:w="115" w:type="dxa"/>
      </w:tblCellMar>
    </w:tblPr>
  </w:style>
  <w:style w:type="table" w:customStyle="1" w:styleId="afd">
    <w:basedOn w:val="TableNormal5"/>
    <w:tblPr>
      <w:tblStyleRowBandSize w:val="1"/>
      <w:tblStyleColBandSize w:val="1"/>
      <w:tblCellMar>
        <w:left w:w="115" w:type="dxa"/>
        <w:right w:w="115" w:type="dxa"/>
      </w:tblCellMar>
    </w:tblPr>
  </w:style>
  <w:style w:type="table" w:customStyle="1" w:styleId="afe">
    <w:basedOn w:val="TableNormal5"/>
    <w:tblPr>
      <w:tblStyleRowBandSize w:val="1"/>
      <w:tblStyleColBandSize w:val="1"/>
      <w:tblCellMar>
        <w:left w:w="115" w:type="dxa"/>
        <w:right w:w="115" w:type="dxa"/>
      </w:tblCellMar>
    </w:tblPr>
  </w:style>
  <w:style w:type="table" w:customStyle="1" w:styleId="aff">
    <w:basedOn w:val="TableNormal5"/>
    <w:tblPr>
      <w:tblStyleRowBandSize w:val="1"/>
      <w:tblStyleColBandSize w:val="1"/>
      <w:tblCellMar>
        <w:left w:w="115" w:type="dxa"/>
        <w:right w:w="115" w:type="dxa"/>
      </w:tblCellMar>
    </w:tblPr>
  </w:style>
  <w:style w:type="table" w:customStyle="1" w:styleId="aff0">
    <w:basedOn w:val="TableNormal5"/>
    <w:tblPr>
      <w:tblStyleRowBandSize w:val="1"/>
      <w:tblStyleColBandSize w:val="1"/>
      <w:tblCellMar>
        <w:left w:w="115" w:type="dxa"/>
        <w:right w:w="115" w:type="dxa"/>
      </w:tblCellMar>
    </w:tblPr>
  </w:style>
  <w:style w:type="table" w:customStyle="1" w:styleId="aff1">
    <w:basedOn w:val="TableNormal5"/>
    <w:tblPr>
      <w:tblStyleRowBandSize w:val="1"/>
      <w:tblStyleColBandSize w:val="1"/>
      <w:tblCellMar>
        <w:left w:w="115" w:type="dxa"/>
        <w:right w:w="115" w:type="dxa"/>
      </w:tblCellMar>
    </w:tblPr>
  </w:style>
  <w:style w:type="table" w:customStyle="1" w:styleId="aff2">
    <w:basedOn w:val="TableNormal5"/>
    <w:tblPr>
      <w:tblStyleRowBandSize w:val="1"/>
      <w:tblStyleColBandSize w:val="1"/>
      <w:tblCellMar>
        <w:left w:w="115" w:type="dxa"/>
        <w:right w:w="115" w:type="dxa"/>
      </w:tblCellMar>
    </w:tblPr>
  </w:style>
  <w:style w:type="table" w:customStyle="1" w:styleId="aff3">
    <w:basedOn w:val="TableNormal5"/>
    <w:tblPr>
      <w:tblStyleRowBandSize w:val="1"/>
      <w:tblStyleColBandSize w:val="1"/>
      <w:tblCellMar>
        <w:left w:w="115" w:type="dxa"/>
        <w:right w:w="115" w:type="dxa"/>
      </w:tblCellMar>
    </w:tblPr>
  </w:style>
  <w:style w:type="table" w:customStyle="1" w:styleId="aff4">
    <w:basedOn w:val="TableNormal5"/>
    <w:tblPr>
      <w:tblStyleRowBandSize w:val="1"/>
      <w:tblStyleColBandSize w:val="1"/>
      <w:tblCellMar>
        <w:left w:w="115" w:type="dxa"/>
        <w:right w:w="115" w:type="dxa"/>
      </w:tblCellMar>
    </w:tblPr>
  </w:style>
  <w:style w:type="table" w:customStyle="1" w:styleId="aff5">
    <w:basedOn w:val="TableNormal5"/>
    <w:tblPr>
      <w:tblStyleRowBandSize w:val="1"/>
      <w:tblStyleColBandSize w:val="1"/>
      <w:tblCellMar>
        <w:left w:w="115" w:type="dxa"/>
        <w:right w:w="115" w:type="dxa"/>
      </w:tblCellMar>
    </w:tblPr>
  </w:style>
  <w:style w:type="table" w:customStyle="1" w:styleId="aff6">
    <w:basedOn w:val="TableNormal5"/>
    <w:tblPr>
      <w:tblStyleRowBandSize w:val="1"/>
      <w:tblStyleColBandSize w:val="1"/>
      <w:tblCellMar>
        <w:left w:w="115" w:type="dxa"/>
        <w:right w:w="115"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4"/>
    <w:tblPr>
      <w:tblStyleRowBandSize w:val="1"/>
      <w:tblStyleColBandSize w:val="1"/>
      <w:tblCellMar>
        <w:top w:w="15" w:type="dxa"/>
        <w:left w:w="115" w:type="dxa"/>
        <w:bottom w:w="15" w:type="dxa"/>
        <w:right w:w="115" w:type="dxa"/>
      </w:tblCellMar>
    </w:tblPr>
  </w:style>
  <w:style w:type="table" w:customStyle="1" w:styleId="aff9">
    <w:basedOn w:val="TableNormal4"/>
    <w:tblPr>
      <w:tblStyleRowBandSize w:val="1"/>
      <w:tblStyleColBandSize w:val="1"/>
      <w:tblCellMar>
        <w:top w:w="15" w:type="dxa"/>
        <w:left w:w="115" w:type="dxa"/>
        <w:bottom w:w="15" w:type="dxa"/>
        <w:right w:w="115" w:type="dxa"/>
      </w:tblCellMar>
    </w:tblPr>
  </w:style>
  <w:style w:type="table" w:customStyle="1" w:styleId="affa">
    <w:basedOn w:val="TableNormal4"/>
    <w:tblPr>
      <w:tblStyleRowBandSize w:val="1"/>
      <w:tblStyleColBandSize w:val="1"/>
      <w:tblCellMar>
        <w:top w:w="15" w:type="dxa"/>
        <w:left w:w="115" w:type="dxa"/>
        <w:bottom w:w="15" w:type="dxa"/>
        <w:right w:w="115" w:type="dxa"/>
      </w:tblCellMar>
    </w:tblPr>
  </w:style>
  <w:style w:type="table" w:customStyle="1" w:styleId="affb">
    <w:basedOn w:val="TableNormal4"/>
    <w:tblPr>
      <w:tblStyleRowBandSize w:val="1"/>
      <w:tblStyleColBandSize w:val="1"/>
      <w:tblCellMar>
        <w:top w:w="15" w:type="dxa"/>
        <w:left w:w="115" w:type="dxa"/>
        <w:bottom w:w="15" w:type="dxa"/>
        <w:right w:w="115" w:type="dxa"/>
      </w:tblCellMar>
    </w:tblPr>
  </w:style>
  <w:style w:type="table" w:customStyle="1" w:styleId="affc">
    <w:basedOn w:val="TableNormal4"/>
    <w:tblPr>
      <w:tblStyleRowBandSize w:val="1"/>
      <w:tblStyleColBandSize w:val="1"/>
      <w:tblCellMar>
        <w:top w:w="15" w:type="dxa"/>
        <w:left w:w="115" w:type="dxa"/>
        <w:bottom w:w="15" w:type="dxa"/>
        <w:right w:w="115" w:type="dxa"/>
      </w:tblCellMar>
    </w:tblPr>
  </w:style>
  <w:style w:type="table" w:customStyle="1" w:styleId="affd">
    <w:basedOn w:val="TableNormal4"/>
    <w:tblPr>
      <w:tblStyleRowBandSize w:val="1"/>
      <w:tblStyleColBandSize w:val="1"/>
      <w:tblCellMar>
        <w:top w:w="15" w:type="dxa"/>
        <w:left w:w="115" w:type="dxa"/>
        <w:bottom w:w="15" w:type="dxa"/>
        <w:right w:w="115" w:type="dxa"/>
      </w:tblCellMar>
    </w:tblPr>
  </w:style>
  <w:style w:type="table" w:customStyle="1" w:styleId="affe">
    <w:basedOn w:val="TableNormal4"/>
    <w:tblPr>
      <w:tblStyleRowBandSize w:val="1"/>
      <w:tblStyleColBandSize w:val="1"/>
      <w:tblCellMar>
        <w:top w:w="15" w:type="dxa"/>
        <w:left w:w="115" w:type="dxa"/>
        <w:bottom w:w="15" w:type="dxa"/>
        <w:right w:w="115" w:type="dxa"/>
      </w:tblCellMar>
    </w:tblPr>
  </w:style>
  <w:style w:type="table" w:customStyle="1" w:styleId="afff">
    <w:basedOn w:val="TableNormal4"/>
    <w:tblPr>
      <w:tblStyleRowBandSize w:val="1"/>
      <w:tblStyleColBandSize w:val="1"/>
      <w:tblCellMar>
        <w:top w:w="15" w:type="dxa"/>
        <w:left w:w="115" w:type="dxa"/>
        <w:bottom w:w="15" w:type="dxa"/>
        <w:right w:w="115" w:type="dxa"/>
      </w:tblCellMar>
    </w:tblPr>
  </w:style>
  <w:style w:type="table" w:customStyle="1" w:styleId="afff0">
    <w:basedOn w:val="TableNormal4"/>
    <w:tblPr>
      <w:tblStyleRowBandSize w:val="1"/>
      <w:tblStyleColBandSize w:val="1"/>
      <w:tblCellMar>
        <w:top w:w="15" w:type="dxa"/>
        <w:left w:w="115" w:type="dxa"/>
        <w:bottom w:w="15" w:type="dxa"/>
        <w:right w:w="115" w:type="dxa"/>
      </w:tblCellMar>
    </w:tblPr>
  </w:style>
  <w:style w:type="table" w:customStyle="1" w:styleId="afff1">
    <w:basedOn w:val="TableNormal4"/>
    <w:tblPr>
      <w:tblStyleRowBandSize w:val="1"/>
      <w:tblStyleColBandSize w:val="1"/>
      <w:tblCellMar>
        <w:top w:w="15" w:type="dxa"/>
        <w:left w:w="115" w:type="dxa"/>
        <w:bottom w:w="15" w:type="dxa"/>
        <w:right w:w="115" w:type="dxa"/>
      </w:tblCellMar>
    </w:tblPr>
  </w:style>
  <w:style w:type="table" w:customStyle="1" w:styleId="afff2">
    <w:basedOn w:val="TableNormal4"/>
    <w:tblPr>
      <w:tblStyleRowBandSize w:val="1"/>
      <w:tblStyleColBandSize w:val="1"/>
      <w:tblCellMar>
        <w:top w:w="15" w:type="dxa"/>
        <w:left w:w="115" w:type="dxa"/>
        <w:bottom w:w="15" w:type="dxa"/>
        <w:right w:w="115" w:type="dxa"/>
      </w:tblCellMar>
    </w:tblPr>
  </w:style>
  <w:style w:type="table" w:customStyle="1" w:styleId="afff3">
    <w:basedOn w:val="TableNormal4"/>
    <w:tblPr>
      <w:tblStyleRowBandSize w:val="1"/>
      <w:tblStyleColBandSize w:val="1"/>
      <w:tblCellMar>
        <w:top w:w="15" w:type="dxa"/>
        <w:left w:w="115" w:type="dxa"/>
        <w:bottom w:w="15" w:type="dxa"/>
        <w:right w:w="115" w:type="dxa"/>
      </w:tblCellMar>
    </w:tblPr>
  </w:style>
  <w:style w:type="table" w:customStyle="1" w:styleId="afff4">
    <w:basedOn w:val="TableNormal4"/>
    <w:tblPr>
      <w:tblStyleRowBandSize w:val="1"/>
      <w:tblStyleColBandSize w:val="1"/>
      <w:tblCellMar>
        <w:top w:w="15" w:type="dxa"/>
        <w:left w:w="115" w:type="dxa"/>
        <w:bottom w:w="15" w:type="dxa"/>
        <w:right w:w="115" w:type="dxa"/>
      </w:tblCellMar>
    </w:tblPr>
  </w:style>
  <w:style w:type="table" w:customStyle="1" w:styleId="afff5">
    <w:basedOn w:val="TableNormal4"/>
    <w:tblPr>
      <w:tblStyleRowBandSize w:val="1"/>
      <w:tblStyleColBandSize w:val="1"/>
      <w:tblCellMar>
        <w:top w:w="15" w:type="dxa"/>
        <w:left w:w="115" w:type="dxa"/>
        <w:bottom w:w="15" w:type="dxa"/>
        <w:right w:w="115" w:type="dxa"/>
      </w:tblCellMar>
    </w:tblPr>
  </w:style>
  <w:style w:type="table" w:customStyle="1" w:styleId="afff6">
    <w:basedOn w:val="TableNormal4"/>
    <w:tblPr>
      <w:tblStyleRowBandSize w:val="1"/>
      <w:tblStyleColBandSize w:val="1"/>
      <w:tblCellMar>
        <w:top w:w="15" w:type="dxa"/>
        <w:left w:w="115" w:type="dxa"/>
        <w:bottom w:w="15" w:type="dxa"/>
        <w:right w:w="115" w:type="dxa"/>
      </w:tblCellMar>
    </w:tblPr>
  </w:style>
  <w:style w:type="table" w:customStyle="1" w:styleId="afff7">
    <w:basedOn w:val="TableNormal4"/>
    <w:tblPr>
      <w:tblStyleRowBandSize w:val="1"/>
      <w:tblStyleColBandSize w:val="1"/>
      <w:tblCellMar>
        <w:top w:w="15" w:type="dxa"/>
        <w:left w:w="115" w:type="dxa"/>
        <w:bottom w:w="15" w:type="dxa"/>
        <w:right w:w="115" w:type="dxa"/>
      </w:tblCellMar>
    </w:tblPr>
  </w:style>
  <w:style w:type="table" w:customStyle="1" w:styleId="afff8">
    <w:basedOn w:val="TableNormal4"/>
    <w:tblPr>
      <w:tblStyleRowBandSize w:val="1"/>
      <w:tblStyleColBandSize w:val="1"/>
      <w:tblCellMar>
        <w:top w:w="15" w:type="dxa"/>
        <w:left w:w="115" w:type="dxa"/>
        <w:bottom w:w="15" w:type="dxa"/>
        <w:right w:w="115" w:type="dxa"/>
      </w:tblCellMar>
    </w:tblPr>
  </w:style>
  <w:style w:type="table" w:customStyle="1" w:styleId="afff9">
    <w:basedOn w:val="TableNormal4"/>
    <w:tblPr>
      <w:tblStyleRowBandSize w:val="1"/>
      <w:tblStyleColBandSize w:val="1"/>
      <w:tblCellMar>
        <w:top w:w="15" w:type="dxa"/>
        <w:left w:w="115" w:type="dxa"/>
        <w:bottom w:w="15" w:type="dxa"/>
        <w:right w:w="115" w:type="dxa"/>
      </w:tblCellMar>
    </w:tblPr>
  </w:style>
  <w:style w:type="table" w:customStyle="1" w:styleId="afffa">
    <w:basedOn w:val="TableNormal4"/>
    <w:tblPr>
      <w:tblStyleRowBandSize w:val="1"/>
      <w:tblStyleColBandSize w:val="1"/>
      <w:tblCellMar>
        <w:top w:w="15" w:type="dxa"/>
        <w:left w:w="115" w:type="dxa"/>
        <w:bottom w:w="15" w:type="dxa"/>
        <w:right w:w="115" w:type="dxa"/>
      </w:tblCellMar>
    </w:tblPr>
  </w:style>
  <w:style w:type="table" w:customStyle="1" w:styleId="afffb">
    <w:basedOn w:val="TableNormal4"/>
    <w:tblPr>
      <w:tblStyleRowBandSize w:val="1"/>
      <w:tblStyleColBandSize w:val="1"/>
      <w:tblCellMar>
        <w:top w:w="15" w:type="dxa"/>
        <w:left w:w="115" w:type="dxa"/>
        <w:bottom w:w="15" w:type="dxa"/>
        <w:right w:w="115" w:type="dxa"/>
      </w:tblCellMar>
    </w:tblPr>
  </w:style>
  <w:style w:type="table" w:customStyle="1" w:styleId="afffc">
    <w:basedOn w:val="TableNormal4"/>
    <w:tblPr>
      <w:tblStyleRowBandSize w:val="1"/>
      <w:tblStyleColBandSize w:val="1"/>
      <w:tblCellMar>
        <w:top w:w="15" w:type="dxa"/>
        <w:left w:w="115" w:type="dxa"/>
        <w:bottom w:w="15" w:type="dxa"/>
        <w:right w:w="115" w:type="dxa"/>
      </w:tblCellMar>
    </w:tblPr>
  </w:style>
  <w:style w:type="table" w:customStyle="1" w:styleId="afffd">
    <w:basedOn w:val="TableNormal4"/>
    <w:tblPr>
      <w:tblStyleRowBandSize w:val="1"/>
      <w:tblStyleColBandSize w:val="1"/>
      <w:tblCellMar>
        <w:top w:w="15" w:type="dxa"/>
        <w:left w:w="115" w:type="dxa"/>
        <w:bottom w:w="15" w:type="dxa"/>
        <w:right w:w="115" w:type="dxa"/>
      </w:tblCellMar>
    </w:tblPr>
  </w:style>
  <w:style w:type="table" w:customStyle="1" w:styleId="afffe">
    <w:basedOn w:val="TableNormal4"/>
    <w:tblPr>
      <w:tblStyleRowBandSize w:val="1"/>
      <w:tblStyleColBandSize w:val="1"/>
      <w:tblCellMar>
        <w:top w:w="15" w:type="dxa"/>
        <w:left w:w="115" w:type="dxa"/>
        <w:bottom w:w="15" w:type="dxa"/>
        <w:right w:w="115" w:type="dxa"/>
      </w:tblCellMar>
    </w:tblPr>
  </w:style>
  <w:style w:type="table" w:customStyle="1" w:styleId="affff">
    <w:basedOn w:val="TableNormal4"/>
    <w:tblPr>
      <w:tblStyleRowBandSize w:val="1"/>
      <w:tblStyleColBandSize w:val="1"/>
      <w:tblCellMar>
        <w:top w:w="15" w:type="dxa"/>
        <w:left w:w="115" w:type="dxa"/>
        <w:bottom w:w="15" w:type="dxa"/>
        <w:right w:w="115" w:type="dxa"/>
      </w:tblCellMar>
    </w:tblPr>
  </w:style>
  <w:style w:type="table" w:customStyle="1" w:styleId="affff0">
    <w:basedOn w:val="TableNormal4"/>
    <w:tblPr>
      <w:tblStyleRowBandSize w:val="1"/>
      <w:tblStyleColBandSize w:val="1"/>
      <w:tblCellMar>
        <w:top w:w="15" w:type="dxa"/>
        <w:left w:w="115" w:type="dxa"/>
        <w:bottom w:w="15" w:type="dxa"/>
        <w:right w:w="115" w:type="dxa"/>
      </w:tblCellMar>
    </w:tblPr>
  </w:style>
  <w:style w:type="table" w:customStyle="1" w:styleId="affff1">
    <w:basedOn w:val="TableNormal4"/>
    <w:tblPr>
      <w:tblStyleRowBandSize w:val="1"/>
      <w:tblStyleColBandSize w:val="1"/>
      <w:tblCellMar>
        <w:top w:w="15" w:type="dxa"/>
        <w:left w:w="115" w:type="dxa"/>
        <w:bottom w:w="15" w:type="dxa"/>
        <w:right w:w="115" w:type="dxa"/>
      </w:tblCellMar>
    </w:tblPr>
  </w:style>
  <w:style w:type="table" w:customStyle="1" w:styleId="affff2">
    <w:basedOn w:val="TableNormal4"/>
    <w:tblPr>
      <w:tblStyleRowBandSize w:val="1"/>
      <w:tblStyleColBandSize w:val="1"/>
      <w:tblCellMar>
        <w:top w:w="15" w:type="dxa"/>
        <w:left w:w="115" w:type="dxa"/>
        <w:bottom w:w="15" w:type="dxa"/>
        <w:right w:w="115" w:type="dxa"/>
      </w:tblCellMar>
    </w:tblPr>
  </w:style>
  <w:style w:type="table" w:customStyle="1" w:styleId="affff3">
    <w:basedOn w:val="TableNormal4"/>
    <w:tblPr>
      <w:tblStyleRowBandSize w:val="1"/>
      <w:tblStyleColBandSize w:val="1"/>
      <w:tblCellMar>
        <w:top w:w="15" w:type="dxa"/>
        <w:left w:w="115" w:type="dxa"/>
        <w:bottom w:w="15" w:type="dxa"/>
        <w:right w:w="115" w:type="dxa"/>
      </w:tblCellMar>
    </w:tblPr>
  </w:style>
  <w:style w:type="table" w:customStyle="1" w:styleId="affff4">
    <w:basedOn w:val="TableNormal4"/>
    <w:tblPr>
      <w:tblStyleRowBandSize w:val="1"/>
      <w:tblStyleColBandSize w:val="1"/>
      <w:tblCellMar>
        <w:top w:w="15" w:type="dxa"/>
        <w:left w:w="115" w:type="dxa"/>
        <w:bottom w:w="15" w:type="dxa"/>
        <w:right w:w="115" w:type="dxa"/>
      </w:tblCellMar>
    </w:tblPr>
  </w:style>
  <w:style w:type="table" w:customStyle="1" w:styleId="affff5">
    <w:basedOn w:val="TableNormal4"/>
    <w:tblPr>
      <w:tblStyleRowBandSize w:val="1"/>
      <w:tblStyleColBandSize w:val="1"/>
      <w:tblCellMar>
        <w:top w:w="15" w:type="dxa"/>
        <w:left w:w="115" w:type="dxa"/>
        <w:bottom w:w="15" w:type="dxa"/>
        <w:right w:w="115" w:type="dxa"/>
      </w:tblCellMar>
    </w:tblPr>
  </w:style>
  <w:style w:type="table" w:customStyle="1" w:styleId="affff6">
    <w:basedOn w:val="TableNormal4"/>
    <w:tblPr>
      <w:tblStyleRowBandSize w:val="1"/>
      <w:tblStyleColBandSize w:val="1"/>
      <w:tblCellMar>
        <w:top w:w="15" w:type="dxa"/>
        <w:left w:w="115" w:type="dxa"/>
        <w:bottom w:w="15" w:type="dxa"/>
        <w:right w:w="115" w:type="dxa"/>
      </w:tblCellMar>
    </w:tblPr>
  </w:style>
  <w:style w:type="table" w:customStyle="1" w:styleId="affff7">
    <w:basedOn w:val="TableNormal4"/>
    <w:tblPr>
      <w:tblStyleRowBandSize w:val="1"/>
      <w:tblStyleColBandSize w:val="1"/>
      <w:tblCellMar>
        <w:top w:w="15" w:type="dxa"/>
        <w:left w:w="115" w:type="dxa"/>
        <w:bottom w:w="15" w:type="dxa"/>
        <w:right w:w="115" w:type="dxa"/>
      </w:tblCellMar>
    </w:tblPr>
  </w:style>
  <w:style w:type="table" w:customStyle="1" w:styleId="affff8">
    <w:basedOn w:val="TableNormal4"/>
    <w:tblPr>
      <w:tblStyleRowBandSize w:val="1"/>
      <w:tblStyleColBandSize w:val="1"/>
      <w:tblCellMar>
        <w:top w:w="15" w:type="dxa"/>
        <w:left w:w="115" w:type="dxa"/>
        <w:bottom w:w="15" w:type="dxa"/>
        <w:right w:w="115" w:type="dxa"/>
      </w:tblCellMar>
    </w:tblPr>
  </w:style>
  <w:style w:type="table" w:customStyle="1" w:styleId="affff9">
    <w:basedOn w:val="TableNormal4"/>
    <w:tblPr>
      <w:tblStyleRowBandSize w:val="1"/>
      <w:tblStyleColBandSize w:val="1"/>
      <w:tblCellMar>
        <w:top w:w="15" w:type="dxa"/>
        <w:left w:w="115" w:type="dxa"/>
        <w:bottom w:w="15" w:type="dxa"/>
        <w:right w:w="115" w:type="dxa"/>
      </w:tblCellMar>
    </w:tblPr>
  </w:style>
  <w:style w:type="table" w:customStyle="1" w:styleId="affffa">
    <w:basedOn w:val="TableNormal4"/>
    <w:tblPr>
      <w:tblStyleRowBandSize w:val="1"/>
      <w:tblStyleColBandSize w:val="1"/>
      <w:tblCellMar>
        <w:top w:w="15" w:type="dxa"/>
        <w:left w:w="115" w:type="dxa"/>
        <w:bottom w:w="15" w:type="dxa"/>
        <w:right w:w="115" w:type="dxa"/>
      </w:tblCellMar>
    </w:tblPr>
  </w:style>
  <w:style w:type="table" w:customStyle="1" w:styleId="affffb">
    <w:basedOn w:val="TableNormal4"/>
    <w:tblPr>
      <w:tblStyleRowBandSize w:val="1"/>
      <w:tblStyleColBandSize w:val="1"/>
      <w:tblCellMar>
        <w:top w:w="15" w:type="dxa"/>
        <w:left w:w="115" w:type="dxa"/>
        <w:bottom w:w="15" w:type="dxa"/>
        <w:right w:w="115" w:type="dxa"/>
      </w:tblCellMar>
    </w:tblPr>
  </w:style>
  <w:style w:type="table" w:customStyle="1" w:styleId="affffc">
    <w:basedOn w:val="TableNormal4"/>
    <w:tblPr>
      <w:tblStyleRowBandSize w:val="1"/>
      <w:tblStyleColBandSize w:val="1"/>
      <w:tblCellMar>
        <w:top w:w="15" w:type="dxa"/>
        <w:left w:w="115" w:type="dxa"/>
        <w:bottom w:w="15" w:type="dxa"/>
        <w:right w:w="115" w:type="dxa"/>
      </w:tblCellMar>
    </w:tblPr>
  </w:style>
  <w:style w:type="table" w:customStyle="1" w:styleId="affffd">
    <w:basedOn w:val="TableNormal4"/>
    <w:tblPr>
      <w:tblStyleRowBandSize w:val="1"/>
      <w:tblStyleColBandSize w:val="1"/>
      <w:tblCellMar>
        <w:top w:w="15" w:type="dxa"/>
        <w:left w:w="115" w:type="dxa"/>
        <w:bottom w:w="15" w:type="dxa"/>
        <w:right w:w="115" w:type="dxa"/>
      </w:tblCellMar>
    </w:tblPr>
  </w:style>
  <w:style w:type="table" w:customStyle="1" w:styleId="affffe">
    <w:basedOn w:val="TableNormal4"/>
    <w:tblPr>
      <w:tblStyleRowBandSize w:val="1"/>
      <w:tblStyleColBandSize w:val="1"/>
      <w:tblCellMar>
        <w:top w:w="15" w:type="dxa"/>
        <w:left w:w="115" w:type="dxa"/>
        <w:bottom w:w="15" w:type="dxa"/>
        <w:right w:w="115" w:type="dxa"/>
      </w:tblCellMar>
    </w:tblPr>
  </w:style>
  <w:style w:type="table" w:customStyle="1" w:styleId="afffff">
    <w:basedOn w:val="TableNormal4"/>
    <w:tblPr>
      <w:tblStyleRowBandSize w:val="1"/>
      <w:tblStyleColBandSize w:val="1"/>
      <w:tblCellMar>
        <w:top w:w="15" w:type="dxa"/>
        <w:left w:w="115" w:type="dxa"/>
        <w:bottom w:w="15" w:type="dxa"/>
        <w:right w:w="115" w:type="dxa"/>
      </w:tblCellMar>
    </w:tblPr>
  </w:style>
  <w:style w:type="table" w:customStyle="1" w:styleId="afffff0">
    <w:basedOn w:val="TableNormal4"/>
    <w:tblPr>
      <w:tblStyleRowBandSize w:val="1"/>
      <w:tblStyleColBandSize w:val="1"/>
      <w:tblCellMar>
        <w:top w:w="15" w:type="dxa"/>
        <w:left w:w="115" w:type="dxa"/>
        <w:bottom w:w="15" w:type="dxa"/>
        <w:right w:w="115" w:type="dxa"/>
      </w:tblCellMar>
    </w:tblPr>
  </w:style>
  <w:style w:type="table" w:customStyle="1" w:styleId="afffff1">
    <w:basedOn w:val="TableNormal3"/>
    <w:tblPr>
      <w:tblStyleRowBandSize w:val="1"/>
      <w:tblStyleColBandSize w:val="1"/>
      <w:tblCellMar>
        <w:top w:w="15" w:type="dxa"/>
        <w:left w:w="115" w:type="dxa"/>
        <w:bottom w:w="15" w:type="dxa"/>
        <w:right w:w="115" w:type="dxa"/>
      </w:tblCellMar>
    </w:tblPr>
  </w:style>
  <w:style w:type="table" w:customStyle="1" w:styleId="afffff2">
    <w:basedOn w:val="TableNormal3"/>
    <w:tblPr>
      <w:tblStyleRowBandSize w:val="1"/>
      <w:tblStyleColBandSize w:val="1"/>
      <w:tblCellMar>
        <w:top w:w="15" w:type="dxa"/>
        <w:left w:w="115" w:type="dxa"/>
        <w:bottom w:w="15" w:type="dxa"/>
        <w:right w:w="115" w:type="dxa"/>
      </w:tblCellMar>
    </w:tblPr>
  </w:style>
  <w:style w:type="table" w:customStyle="1" w:styleId="afffff3">
    <w:basedOn w:val="TableNormal3"/>
    <w:tblPr>
      <w:tblStyleRowBandSize w:val="1"/>
      <w:tblStyleColBandSize w:val="1"/>
      <w:tblCellMar>
        <w:top w:w="15" w:type="dxa"/>
        <w:left w:w="115" w:type="dxa"/>
        <w:bottom w:w="15" w:type="dxa"/>
        <w:right w:w="115" w:type="dxa"/>
      </w:tblCellMar>
    </w:tblPr>
  </w:style>
  <w:style w:type="table" w:customStyle="1" w:styleId="afffff4">
    <w:basedOn w:val="TableNormal3"/>
    <w:tblPr>
      <w:tblStyleRowBandSize w:val="1"/>
      <w:tblStyleColBandSize w:val="1"/>
      <w:tblCellMar>
        <w:top w:w="15" w:type="dxa"/>
        <w:left w:w="115" w:type="dxa"/>
        <w:bottom w:w="15" w:type="dxa"/>
        <w:right w:w="115" w:type="dxa"/>
      </w:tblCellMar>
    </w:tblPr>
  </w:style>
  <w:style w:type="table" w:customStyle="1" w:styleId="afffff5">
    <w:basedOn w:val="TableNormal3"/>
    <w:tblPr>
      <w:tblStyleRowBandSize w:val="1"/>
      <w:tblStyleColBandSize w:val="1"/>
      <w:tblCellMar>
        <w:top w:w="15" w:type="dxa"/>
        <w:left w:w="115" w:type="dxa"/>
        <w:bottom w:w="15" w:type="dxa"/>
        <w:right w:w="115" w:type="dxa"/>
      </w:tblCellMar>
    </w:tblPr>
  </w:style>
  <w:style w:type="table" w:customStyle="1" w:styleId="afffff6">
    <w:basedOn w:val="TableNormal3"/>
    <w:tblPr>
      <w:tblStyleRowBandSize w:val="1"/>
      <w:tblStyleColBandSize w:val="1"/>
      <w:tblCellMar>
        <w:top w:w="15" w:type="dxa"/>
        <w:left w:w="115" w:type="dxa"/>
        <w:bottom w:w="15" w:type="dxa"/>
        <w:right w:w="115" w:type="dxa"/>
      </w:tblCellMar>
    </w:tblPr>
  </w:style>
  <w:style w:type="table" w:customStyle="1" w:styleId="afffff7">
    <w:basedOn w:val="TableNormal3"/>
    <w:tblPr>
      <w:tblStyleRowBandSize w:val="1"/>
      <w:tblStyleColBandSize w:val="1"/>
      <w:tblCellMar>
        <w:top w:w="100" w:type="dxa"/>
        <w:left w:w="100" w:type="dxa"/>
        <w:bottom w:w="100" w:type="dxa"/>
        <w:right w:w="100" w:type="dxa"/>
      </w:tblCellMar>
    </w:tblPr>
  </w:style>
  <w:style w:type="table" w:customStyle="1" w:styleId="afffff8">
    <w:basedOn w:val="TableNormal3"/>
    <w:tblPr>
      <w:tblStyleRowBandSize w:val="1"/>
      <w:tblStyleColBandSize w:val="1"/>
      <w:tblCellMar>
        <w:top w:w="15" w:type="dxa"/>
        <w:left w:w="115" w:type="dxa"/>
        <w:bottom w:w="15" w:type="dxa"/>
        <w:right w:w="115" w:type="dxa"/>
      </w:tblCellMar>
    </w:tblPr>
  </w:style>
  <w:style w:type="table" w:customStyle="1" w:styleId="afffff9">
    <w:basedOn w:val="TableNormal3"/>
    <w:tblPr>
      <w:tblStyleRowBandSize w:val="1"/>
      <w:tblStyleColBandSize w:val="1"/>
      <w:tblCellMar>
        <w:top w:w="15" w:type="dxa"/>
        <w:left w:w="115" w:type="dxa"/>
        <w:bottom w:w="15" w:type="dxa"/>
        <w:right w:w="115" w:type="dxa"/>
      </w:tblCellMar>
    </w:tblPr>
  </w:style>
  <w:style w:type="table" w:customStyle="1" w:styleId="afffffa">
    <w:basedOn w:val="TableNormal3"/>
    <w:tblPr>
      <w:tblStyleRowBandSize w:val="1"/>
      <w:tblStyleColBandSize w:val="1"/>
      <w:tblCellMar>
        <w:top w:w="15" w:type="dxa"/>
        <w:left w:w="115" w:type="dxa"/>
        <w:bottom w:w="15" w:type="dxa"/>
        <w:right w:w="115" w:type="dxa"/>
      </w:tblCellMar>
    </w:tblPr>
  </w:style>
  <w:style w:type="table" w:customStyle="1" w:styleId="afffffb">
    <w:basedOn w:val="TableNormal3"/>
    <w:tblPr>
      <w:tblStyleRowBandSize w:val="1"/>
      <w:tblStyleColBandSize w:val="1"/>
      <w:tblCellMar>
        <w:top w:w="15" w:type="dxa"/>
        <w:left w:w="115" w:type="dxa"/>
        <w:bottom w:w="15" w:type="dxa"/>
        <w:right w:w="115" w:type="dxa"/>
      </w:tblCellMar>
    </w:tblPr>
  </w:style>
  <w:style w:type="table" w:customStyle="1" w:styleId="afffffc">
    <w:basedOn w:val="TableNormal3"/>
    <w:tblPr>
      <w:tblStyleRowBandSize w:val="1"/>
      <w:tblStyleColBandSize w:val="1"/>
      <w:tblCellMar>
        <w:top w:w="15" w:type="dxa"/>
        <w:left w:w="115" w:type="dxa"/>
        <w:bottom w:w="15" w:type="dxa"/>
        <w:right w:w="115" w:type="dxa"/>
      </w:tblCellMar>
    </w:tblPr>
  </w:style>
  <w:style w:type="table" w:customStyle="1" w:styleId="afffffd">
    <w:basedOn w:val="TableNormal3"/>
    <w:tblPr>
      <w:tblStyleRowBandSize w:val="1"/>
      <w:tblStyleColBandSize w:val="1"/>
      <w:tblCellMar>
        <w:top w:w="15" w:type="dxa"/>
        <w:left w:w="115" w:type="dxa"/>
        <w:bottom w:w="15" w:type="dxa"/>
        <w:right w:w="115" w:type="dxa"/>
      </w:tblCellMar>
    </w:tblPr>
  </w:style>
  <w:style w:type="table" w:customStyle="1" w:styleId="afffffe">
    <w:basedOn w:val="TableNormal3"/>
    <w:tblPr>
      <w:tblStyleRowBandSize w:val="1"/>
      <w:tblStyleColBandSize w:val="1"/>
      <w:tblCellMar>
        <w:top w:w="15" w:type="dxa"/>
        <w:left w:w="115" w:type="dxa"/>
        <w:bottom w:w="15" w:type="dxa"/>
        <w:right w:w="115" w:type="dxa"/>
      </w:tblCellMar>
    </w:tblPr>
  </w:style>
  <w:style w:type="table" w:customStyle="1" w:styleId="affffff">
    <w:basedOn w:val="TableNormal3"/>
    <w:tblPr>
      <w:tblStyleRowBandSize w:val="1"/>
      <w:tblStyleColBandSize w:val="1"/>
      <w:tblCellMar>
        <w:top w:w="15" w:type="dxa"/>
        <w:left w:w="115" w:type="dxa"/>
        <w:bottom w:w="15" w:type="dxa"/>
        <w:right w:w="115" w:type="dxa"/>
      </w:tblCellMar>
    </w:tblPr>
  </w:style>
  <w:style w:type="table" w:customStyle="1" w:styleId="affffff0">
    <w:basedOn w:val="TableNormal3"/>
    <w:tblPr>
      <w:tblStyleRowBandSize w:val="1"/>
      <w:tblStyleColBandSize w:val="1"/>
      <w:tblCellMar>
        <w:top w:w="15" w:type="dxa"/>
        <w:left w:w="115" w:type="dxa"/>
        <w:bottom w:w="15" w:type="dxa"/>
        <w:right w:w="115" w:type="dxa"/>
      </w:tblCellMar>
    </w:tblPr>
  </w:style>
  <w:style w:type="table" w:customStyle="1" w:styleId="affffff1">
    <w:basedOn w:val="TableNormal3"/>
    <w:tblPr>
      <w:tblStyleRowBandSize w:val="1"/>
      <w:tblStyleColBandSize w:val="1"/>
      <w:tblCellMar>
        <w:top w:w="15" w:type="dxa"/>
        <w:left w:w="115" w:type="dxa"/>
        <w:bottom w:w="15" w:type="dxa"/>
        <w:right w:w="115" w:type="dxa"/>
      </w:tblCellMar>
    </w:tblPr>
  </w:style>
  <w:style w:type="table" w:customStyle="1" w:styleId="affffff2">
    <w:basedOn w:val="TableNormal3"/>
    <w:tblPr>
      <w:tblStyleRowBandSize w:val="1"/>
      <w:tblStyleColBandSize w:val="1"/>
      <w:tblCellMar>
        <w:top w:w="15" w:type="dxa"/>
        <w:left w:w="115" w:type="dxa"/>
        <w:bottom w:w="15" w:type="dxa"/>
        <w:right w:w="115" w:type="dxa"/>
      </w:tblCellMar>
    </w:tblPr>
  </w:style>
  <w:style w:type="table" w:customStyle="1" w:styleId="affffff3">
    <w:basedOn w:val="TableNormal3"/>
    <w:tblPr>
      <w:tblStyleRowBandSize w:val="1"/>
      <w:tblStyleColBandSize w:val="1"/>
      <w:tblCellMar>
        <w:top w:w="15" w:type="dxa"/>
        <w:left w:w="115" w:type="dxa"/>
        <w:bottom w:w="15" w:type="dxa"/>
        <w:right w:w="115" w:type="dxa"/>
      </w:tblCellMar>
    </w:tblPr>
  </w:style>
  <w:style w:type="table" w:customStyle="1" w:styleId="affffff4">
    <w:basedOn w:val="TableNormal3"/>
    <w:tblPr>
      <w:tblStyleRowBandSize w:val="1"/>
      <w:tblStyleColBandSize w:val="1"/>
      <w:tblCellMar>
        <w:top w:w="15" w:type="dxa"/>
        <w:left w:w="115" w:type="dxa"/>
        <w:bottom w:w="15" w:type="dxa"/>
        <w:right w:w="115" w:type="dxa"/>
      </w:tblCellMar>
    </w:tblPr>
  </w:style>
  <w:style w:type="table" w:customStyle="1" w:styleId="affffff5">
    <w:basedOn w:val="TableNormal3"/>
    <w:tblPr>
      <w:tblStyleRowBandSize w:val="1"/>
      <w:tblStyleColBandSize w:val="1"/>
      <w:tblCellMar>
        <w:top w:w="15" w:type="dxa"/>
        <w:left w:w="115" w:type="dxa"/>
        <w:bottom w:w="15" w:type="dxa"/>
        <w:right w:w="115" w:type="dxa"/>
      </w:tblCellMar>
    </w:tblPr>
  </w:style>
  <w:style w:type="table" w:customStyle="1" w:styleId="affffff6">
    <w:basedOn w:val="TableNormal3"/>
    <w:tblPr>
      <w:tblStyleRowBandSize w:val="1"/>
      <w:tblStyleColBandSize w:val="1"/>
      <w:tblCellMar>
        <w:top w:w="15" w:type="dxa"/>
        <w:left w:w="115" w:type="dxa"/>
        <w:bottom w:w="15" w:type="dxa"/>
        <w:right w:w="115" w:type="dxa"/>
      </w:tblCellMar>
    </w:tblPr>
  </w:style>
  <w:style w:type="table" w:customStyle="1" w:styleId="affffff7">
    <w:basedOn w:val="TableNormal3"/>
    <w:tblPr>
      <w:tblStyleRowBandSize w:val="1"/>
      <w:tblStyleColBandSize w:val="1"/>
      <w:tblCellMar>
        <w:top w:w="15" w:type="dxa"/>
        <w:left w:w="115" w:type="dxa"/>
        <w:bottom w:w="15" w:type="dxa"/>
        <w:right w:w="115" w:type="dxa"/>
      </w:tblCellMar>
    </w:tblPr>
  </w:style>
  <w:style w:type="table" w:customStyle="1" w:styleId="affffff8">
    <w:basedOn w:val="TableNormal3"/>
    <w:tblPr>
      <w:tblStyleRowBandSize w:val="1"/>
      <w:tblStyleColBandSize w:val="1"/>
      <w:tblCellMar>
        <w:top w:w="100" w:type="dxa"/>
        <w:left w:w="100" w:type="dxa"/>
        <w:bottom w:w="100" w:type="dxa"/>
        <w:right w:w="100" w:type="dxa"/>
      </w:tblCellMar>
    </w:tblPr>
  </w:style>
  <w:style w:type="table" w:customStyle="1" w:styleId="affffff9">
    <w:basedOn w:val="TableNormal3"/>
    <w:tblPr>
      <w:tblStyleRowBandSize w:val="1"/>
      <w:tblStyleColBandSize w:val="1"/>
      <w:tblCellMar>
        <w:top w:w="15" w:type="dxa"/>
        <w:left w:w="115" w:type="dxa"/>
        <w:bottom w:w="15" w:type="dxa"/>
        <w:right w:w="115" w:type="dxa"/>
      </w:tblCellMar>
    </w:tblPr>
  </w:style>
  <w:style w:type="table" w:customStyle="1" w:styleId="affffffa">
    <w:basedOn w:val="TableNormal3"/>
    <w:tblPr>
      <w:tblStyleRowBandSize w:val="1"/>
      <w:tblStyleColBandSize w:val="1"/>
      <w:tblCellMar>
        <w:top w:w="15" w:type="dxa"/>
        <w:left w:w="115" w:type="dxa"/>
        <w:bottom w:w="15" w:type="dxa"/>
        <w:right w:w="115" w:type="dxa"/>
      </w:tblCellMar>
    </w:tblPr>
  </w:style>
  <w:style w:type="table" w:customStyle="1" w:styleId="affffffb">
    <w:basedOn w:val="TableNormal3"/>
    <w:tblPr>
      <w:tblStyleRowBandSize w:val="1"/>
      <w:tblStyleColBandSize w:val="1"/>
      <w:tblCellMar>
        <w:top w:w="15" w:type="dxa"/>
        <w:left w:w="115" w:type="dxa"/>
        <w:bottom w:w="15" w:type="dxa"/>
        <w:right w:w="115" w:type="dxa"/>
      </w:tblCellMar>
    </w:tblPr>
  </w:style>
  <w:style w:type="table" w:customStyle="1" w:styleId="affffffc">
    <w:basedOn w:val="TableNormal3"/>
    <w:tblPr>
      <w:tblStyleRowBandSize w:val="1"/>
      <w:tblStyleColBandSize w:val="1"/>
      <w:tblCellMar>
        <w:top w:w="15" w:type="dxa"/>
        <w:left w:w="115" w:type="dxa"/>
        <w:bottom w:w="15" w:type="dxa"/>
        <w:right w:w="115" w:type="dxa"/>
      </w:tblCellMar>
    </w:tblPr>
  </w:style>
  <w:style w:type="table" w:customStyle="1" w:styleId="affffffd">
    <w:basedOn w:val="TableNormal3"/>
    <w:tblPr>
      <w:tblStyleRowBandSize w:val="1"/>
      <w:tblStyleColBandSize w:val="1"/>
      <w:tblCellMar>
        <w:top w:w="100" w:type="dxa"/>
        <w:left w:w="100" w:type="dxa"/>
        <w:bottom w:w="100" w:type="dxa"/>
        <w:right w:w="100" w:type="dxa"/>
      </w:tblCellMar>
    </w:tblPr>
  </w:style>
  <w:style w:type="table" w:customStyle="1" w:styleId="affffffe">
    <w:basedOn w:val="TableNormal3"/>
    <w:tblPr>
      <w:tblStyleRowBandSize w:val="1"/>
      <w:tblStyleColBandSize w:val="1"/>
      <w:tblCellMar>
        <w:top w:w="15" w:type="dxa"/>
        <w:left w:w="115" w:type="dxa"/>
        <w:bottom w:w="15" w:type="dxa"/>
        <w:right w:w="115" w:type="dxa"/>
      </w:tblCellMar>
    </w:tblPr>
  </w:style>
  <w:style w:type="table" w:customStyle="1" w:styleId="afffffff">
    <w:basedOn w:val="TableNormal3"/>
    <w:tblPr>
      <w:tblStyleRowBandSize w:val="1"/>
      <w:tblStyleColBandSize w:val="1"/>
      <w:tblCellMar>
        <w:top w:w="15" w:type="dxa"/>
        <w:left w:w="115" w:type="dxa"/>
        <w:bottom w:w="15" w:type="dxa"/>
        <w:right w:w="115" w:type="dxa"/>
      </w:tblCellMar>
    </w:tblPr>
  </w:style>
  <w:style w:type="table" w:customStyle="1" w:styleId="afffffff0">
    <w:basedOn w:val="TableNormal3"/>
    <w:tblPr>
      <w:tblStyleRowBandSize w:val="1"/>
      <w:tblStyleColBandSize w:val="1"/>
      <w:tblCellMar>
        <w:top w:w="15" w:type="dxa"/>
        <w:left w:w="115" w:type="dxa"/>
        <w:bottom w:w="15" w:type="dxa"/>
        <w:right w:w="115" w:type="dxa"/>
      </w:tblCellMar>
    </w:tblPr>
  </w:style>
  <w:style w:type="table" w:customStyle="1" w:styleId="afffffff1">
    <w:basedOn w:val="TableNormal3"/>
    <w:tblPr>
      <w:tblStyleRowBandSize w:val="1"/>
      <w:tblStyleColBandSize w:val="1"/>
      <w:tblCellMar>
        <w:top w:w="100" w:type="dxa"/>
        <w:left w:w="100" w:type="dxa"/>
        <w:bottom w:w="100" w:type="dxa"/>
        <w:right w:w="100" w:type="dxa"/>
      </w:tblCellMar>
    </w:tblPr>
  </w:style>
  <w:style w:type="table" w:customStyle="1" w:styleId="afffffff2">
    <w:basedOn w:val="TableNormal3"/>
    <w:tblPr>
      <w:tblStyleRowBandSize w:val="1"/>
      <w:tblStyleColBandSize w:val="1"/>
      <w:tblCellMar>
        <w:top w:w="15" w:type="dxa"/>
        <w:left w:w="115" w:type="dxa"/>
        <w:bottom w:w="15" w:type="dxa"/>
        <w:right w:w="115" w:type="dxa"/>
      </w:tblCellMar>
    </w:tblPr>
  </w:style>
  <w:style w:type="table" w:customStyle="1" w:styleId="afffffff3">
    <w:basedOn w:val="TableNormal3"/>
    <w:tblPr>
      <w:tblStyleRowBandSize w:val="1"/>
      <w:tblStyleColBandSize w:val="1"/>
      <w:tblCellMar>
        <w:top w:w="15" w:type="dxa"/>
        <w:left w:w="115" w:type="dxa"/>
        <w:bottom w:w="15" w:type="dxa"/>
        <w:right w:w="115" w:type="dxa"/>
      </w:tblCellMar>
    </w:tblPr>
  </w:style>
  <w:style w:type="table" w:customStyle="1" w:styleId="afffffff4">
    <w:basedOn w:val="TableNormal3"/>
    <w:tblPr>
      <w:tblStyleRowBandSize w:val="1"/>
      <w:tblStyleColBandSize w:val="1"/>
      <w:tblCellMar>
        <w:top w:w="15" w:type="dxa"/>
        <w:left w:w="115" w:type="dxa"/>
        <w:bottom w:w="15" w:type="dxa"/>
        <w:right w:w="115" w:type="dxa"/>
      </w:tblCellMar>
    </w:tblPr>
  </w:style>
  <w:style w:type="table" w:customStyle="1" w:styleId="afffffff5">
    <w:basedOn w:val="TableNormal3"/>
    <w:tblPr>
      <w:tblStyleRowBandSize w:val="1"/>
      <w:tblStyleColBandSize w:val="1"/>
      <w:tblCellMar>
        <w:top w:w="15" w:type="dxa"/>
        <w:left w:w="115" w:type="dxa"/>
        <w:bottom w:w="15" w:type="dxa"/>
        <w:right w:w="115" w:type="dxa"/>
      </w:tblCellMar>
    </w:tblPr>
  </w:style>
  <w:style w:type="table" w:customStyle="1" w:styleId="afffffff6">
    <w:basedOn w:val="TableNormal3"/>
    <w:tblPr>
      <w:tblStyleRowBandSize w:val="1"/>
      <w:tblStyleColBandSize w:val="1"/>
      <w:tblCellMar>
        <w:top w:w="100" w:type="dxa"/>
        <w:left w:w="100" w:type="dxa"/>
        <w:bottom w:w="100" w:type="dxa"/>
        <w:right w:w="100" w:type="dxa"/>
      </w:tblCellMar>
    </w:tblPr>
  </w:style>
  <w:style w:type="table" w:customStyle="1" w:styleId="afffffff7">
    <w:basedOn w:val="TableNormal3"/>
    <w:tblPr>
      <w:tblStyleRowBandSize w:val="1"/>
      <w:tblStyleColBandSize w:val="1"/>
      <w:tblCellMar>
        <w:top w:w="15" w:type="dxa"/>
        <w:left w:w="115" w:type="dxa"/>
        <w:bottom w:w="15" w:type="dxa"/>
        <w:right w:w="115" w:type="dxa"/>
      </w:tblCellMar>
    </w:tblPr>
  </w:style>
  <w:style w:type="table" w:customStyle="1" w:styleId="afffffff8">
    <w:basedOn w:val="TableNormal3"/>
    <w:tblPr>
      <w:tblStyleRowBandSize w:val="1"/>
      <w:tblStyleColBandSize w:val="1"/>
      <w:tblCellMar>
        <w:top w:w="15" w:type="dxa"/>
        <w:left w:w="115" w:type="dxa"/>
        <w:bottom w:w="15" w:type="dxa"/>
        <w:right w:w="115" w:type="dxa"/>
      </w:tblCellMar>
    </w:tblPr>
  </w:style>
  <w:style w:type="table" w:customStyle="1" w:styleId="afffffff9">
    <w:basedOn w:val="TableNormal3"/>
    <w:tblPr>
      <w:tblStyleRowBandSize w:val="1"/>
      <w:tblStyleColBandSize w:val="1"/>
      <w:tblCellMar>
        <w:top w:w="15" w:type="dxa"/>
        <w:left w:w="115" w:type="dxa"/>
        <w:bottom w:w="15" w:type="dxa"/>
        <w:right w:w="115" w:type="dxa"/>
      </w:tblCellMar>
    </w:tblPr>
  </w:style>
  <w:style w:type="table" w:customStyle="1" w:styleId="afffffffa">
    <w:basedOn w:val="TableNormal3"/>
    <w:tblPr>
      <w:tblStyleRowBandSize w:val="1"/>
      <w:tblStyleColBandSize w:val="1"/>
      <w:tblCellMar>
        <w:top w:w="15" w:type="dxa"/>
        <w:left w:w="115" w:type="dxa"/>
        <w:bottom w:w="15" w:type="dxa"/>
        <w:right w:w="115" w:type="dxa"/>
      </w:tblCellMar>
    </w:tblPr>
  </w:style>
  <w:style w:type="table" w:customStyle="1" w:styleId="afffffffb">
    <w:basedOn w:val="TableNormal3"/>
    <w:tblPr>
      <w:tblStyleRowBandSize w:val="1"/>
      <w:tblStyleColBandSize w:val="1"/>
      <w:tblCellMar>
        <w:top w:w="15" w:type="dxa"/>
        <w:left w:w="115" w:type="dxa"/>
        <w:bottom w:w="15" w:type="dxa"/>
        <w:right w:w="115" w:type="dxa"/>
      </w:tblCellMar>
    </w:tblPr>
  </w:style>
  <w:style w:type="table" w:customStyle="1" w:styleId="afffffffc">
    <w:basedOn w:val="TableNormal3"/>
    <w:tblPr>
      <w:tblStyleRowBandSize w:val="1"/>
      <w:tblStyleColBandSize w:val="1"/>
      <w:tblCellMar>
        <w:top w:w="15" w:type="dxa"/>
        <w:left w:w="115" w:type="dxa"/>
        <w:bottom w:w="15" w:type="dxa"/>
        <w:right w:w="115" w:type="dxa"/>
      </w:tblCellMar>
    </w:tblPr>
  </w:style>
  <w:style w:type="table" w:customStyle="1" w:styleId="afffffffd">
    <w:basedOn w:val="TableNormal3"/>
    <w:tblPr>
      <w:tblStyleRowBandSize w:val="1"/>
      <w:tblStyleColBandSize w:val="1"/>
      <w:tblCellMar>
        <w:top w:w="15" w:type="dxa"/>
        <w:left w:w="115" w:type="dxa"/>
        <w:bottom w:w="15" w:type="dxa"/>
        <w:right w:w="115" w:type="dxa"/>
      </w:tblCellMar>
    </w:tblPr>
  </w:style>
  <w:style w:type="table" w:customStyle="1" w:styleId="afffffffe">
    <w:basedOn w:val="TableNormal3"/>
    <w:tblPr>
      <w:tblStyleRowBandSize w:val="1"/>
      <w:tblStyleColBandSize w:val="1"/>
      <w:tblCellMar>
        <w:top w:w="15" w:type="dxa"/>
        <w:left w:w="115" w:type="dxa"/>
        <w:bottom w:w="15" w:type="dxa"/>
        <w:right w:w="115" w:type="dxa"/>
      </w:tblCellMar>
    </w:tblPr>
  </w:style>
  <w:style w:type="table" w:customStyle="1" w:styleId="affffffff">
    <w:basedOn w:val="TableNormal3"/>
    <w:tblPr>
      <w:tblStyleRowBandSize w:val="1"/>
      <w:tblStyleColBandSize w:val="1"/>
      <w:tblCellMar>
        <w:top w:w="15" w:type="dxa"/>
        <w:left w:w="115" w:type="dxa"/>
        <w:bottom w:w="15" w:type="dxa"/>
        <w:right w:w="115" w:type="dxa"/>
      </w:tblCellMar>
    </w:tblPr>
  </w:style>
  <w:style w:type="table" w:customStyle="1" w:styleId="affffffff0">
    <w:basedOn w:val="TableNormal3"/>
    <w:tblPr>
      <w:tblStyleRowBandSize w:val="1"/>
      <w:tblStyleColBandSize w:val="1"/>
      <w:tblCellMar>
        <w:top w:w="15" w:type="dxa"/>
        <w:left w:w="115" w:type="dxa"/>
        <w:bottom w:w="15" w:type="dxa"/>
        <w:right w:w="115" w:type="dxa"/>
      </w:tblCellMar>
    </w:tblPr>
  </w:style>
  <w:style w:type="table" w:customStyle="1" w:styleId="affffffff1">
    <w:basedOn w:val="TableNormal3"/>
    <w:tblPr>
      <w:tblStyleRowBandSize w:val="1"/>
      <w:tblStyleColBandSize w:val="1"/>
      <w:tblCellMar>
        <w:top w:w="15" w:type="dxa"/>
        <w:left w:w="115" w:type="dxa"/>
        <w:bottom w:w="15" w:type="dxa"/>
        <w:right w:w="115" w:type="dxa"/>
      </w:tblCellMar>
    </w:tblPr>
  </w:style>
  <w:style w:type="table" w:customStyle="1" w:styleId="affffffff2">
    <w:basedOn w:val="TableNormal3"/>
    <w:tblPr>
      <w:tblStyleRowBandSize w:val="1"/>
      <w:tblStyleColBandSize w:val="1"/>
      <w:tblCellMar>
        <w:top w:w="15" w:type="dxa"/>
        <w:left w:w="115" w:type="dxa"/>
        <w:bottom w:w="15" w:type="dxa"/>
        <w:right w:w="115" w:type="dxa"/>
      </w:tblCellMar>
    </w:tblPr>
  </w:style>
  <w:style w:type="table" w:customStyle="1" w:styleId="affffffff3">
    <w:basedOn w:val="TableNormal3"/>
    <w:tblPr>
      <w:tblStyleRowBandSize w:val="1"/>
      <w:tblStyleColBandSize w:val="1"/>
      <w:tblCellMar>
        <w:top w:w="15" w:type="dxa"/>
        <w:left w:w="115" w:type="dxa"/>
        <w:bottom w:w="15" w:type="dxa"/>
        <w:right w:w="115" w:type="dxa"/>
      </w:tblCellMar>
    </w:tblPr>
  </w:style>
  <w:style w:type="table" w:customStyle="1" w:styleId="affffffff4">
    <w:basedOn w:val="TableNormal3"/>
    <w:tblPr>
      <w:tblStyleRowBandSize w:val="1"/>
      <w:tblStyleColBandSize w:val="1"/>
      <w:tblCellMar>
        <w:top w:w="15" w:type="dxa"/>
        <w:left w:w="115" w:type="dxa"/>
        <w:bottom w:w="15" w:type="dxa"/>
        <w:right w:w="115" w:type="dxa"/>
      </w:tblCellMar>
    </w:tblPr>
  </w:style>
  <w:style w:type="table" w:customStyle="1" w:styleId="affffffff5">
    <w:basedOn w:val="TableNormal3"/>
    <w:tblPr>
      <w:tblStyleRowBandSize w:val="1"/>
      <w:tblStyleColBandSize w:val="1"/>
      <w:tblCellMar>
        <w:top w:w="15" w:type="dxa"/>
        <w:left w:w="115" w:type="dxa"/>
        <w:bottom w:w="15" w:type="dxa"/>
        <w:right w:w="115" w:type="dxa"/>
      </w:tblCellMar>
    </w:tblPr>
  </w:style>
  <w:style w:type="table" w:customStyle="1" w:styleId="affffffff6">
    <w:basedOn w:val="TableNormal3"/>
    <w:tblPr>
      <w:tblStyleRowBandSize w:val="1"/>
      <w:tblStyleColBandSize w:val="1"/>
      <w:tblCellMar>
        <w:top w:w="15" w:type="dxa"/>
        <w:left w:w="115" w:type="dxa"/>
        <w:bottom w:w="15" w:type="dxa"/>
        <w:right w:w="115" w:type="dxa"/>
      </w:tblCellMar>
    </w:tblPr>
  </w:style>
  <w:style w:type="table" w:customStyle="1" w:styleId="affffffff7">
    <w:basedOn w:val="TableNormal3"/>
    <w:tblPr>
      <w:tblStyleRowBandSize w:val="1"/>
      <w:tblStyleColBandSize w:val="1"/>
      <w:tblCellMar>
        <w:top w:w="15" w:type="dxa"/>
        <w:left w:w="115" w:type="dxa"/>
        <w:bottom w:w="15" w:type="dxa"/>
        <w:right w:w="115" w:type="dxa"/>
      </w:tblCellMar>
    </w:tblPr>
  </w:style>
  <w:style w:type="table" w:customStyle="1" w:styleId="affffffff8">
    <w:basedOn w:val="TableNormal3"/>
    <w:tblPr>
      <w:tblStyleRowBandSize w:val="1"/>
      <w:tblStyleColBandSize w:val="1"/>
      <w:tblCellMar>
        <w:top w:w="15" w:type="dxa"/>
        <w:left w:w="115" w:type="dxa"/>
        <w:bottom w:w="15" w:type="dxa"/>
        <w:right w:w="115" w:type="dxa"/>
      </w:tblCellMar>
    </w:tblPr>
  </w:style>
  <w:style w:type="table" w:customStyle="1" w:styleId="affffffff9">
    <w:basedOn w:val="TableNormal3"/>
    <w:tblPr>
      <w:tblStyleRowBandSize w:val="1"/>
      <w:tblStyleColBandSize w:val="1"/>
      <w:tblCellMar>
        <w:top w:w="15" w:type="dxa"/>
        <w:left w:w="115" w:type="dxa"/>
        <w:bottom w:w="15" w:type="dxa"/>
        <w:right w:w="115" w:type="dxa"/>
      </w:tblCellMar>
    </w:tblPr>
  </w:style>
  <w:style w:type="table" w:customStyle="1" w:styleId="affffffffa">
    <w:basedOn w:val="TableNormal3"/>
    <w:tblPr>
      <w:tblStyleRowBandSize w:val="1"/>
      <w:tblStyleColBandSize w:val="1"/>
      <w:tblCellMar>
        <w:top w:w="15" w:type="dxa"/>
        <w:left w:w="115" w:type="dxa"/>
        <w:bottom w:w="15" w:type="dxa"/>
        <w:right w:w="115" w:type="dxa"/>
      </w:tblCellMar>
    </w:tblPr>
  </w:style>
  <w:style w:type="table" w:customStyle="1" w:styleId="affffffffb">
    <w:basedOn w:val="TableNormal3"/>
    <w:tblPr>
      <w:tblStyleRowBandSize w:val="1"/>
      <w:tblStyleColBandSize w:val="1"/>
      <w:tblCellMar>
        <w:top w:w="15" w:type="dxa"/>
        <w:left w:w="115" w:type="dxa"/>
        <w:bottom w:w="15" w:type="dxa"/>
        <w:right w:w="115" w:type="dxa"/>
      </w:tblCellMar>
    </w:tblPr>
  </w:style>
  <w:style w:type="table" w:customStyle="1" w:styleId="affffffffc">
    <w:basedOn w:val="TableNormal3"/>
    <w:tblPr>
      <w:tblStyleRowBandSize w:val="1"/>
      <w:tblStyleColBandSize w:val="1"/>
      <w:tblCellMar>
        <w:top w:w="15" w:type="dxa"/>
        <w:left w:w="115" w:type="dxa"/>
        <w:bottom w:w="15" w:type="dxa"/>
        <w:right w:w="115" w:type="dxa"/>
      </w:tblCellMar>
    </w:tblPr>
  </w:style>
  <w:style w:type="table" w:customStyle="1" w:styleId="affffffffd">
    <w:basedOn w:val="TableNormal3"/>
    <w:tblPr>
      <w:tblStyleRowBandSize w:val="1"/>
      <w:tblStyleColBandSize w:val="1"/>
      <w:tblCellMar>
        <w:top w:w="15" w:type="dxa"/>
        <w:left w:w="115" w:type="dxa"/>
        <w:bottom w:w="15" w:type="dxa"/>
        <w:right w:w="115" w:type="dxa"/>
      </w:tblCellMar>
    </w:tblPr>
  </w:style>
  <w:style w:type="table" w:customStyle="1" w:styleId="affffffffe">
    <w:basedOn w:val="TableNormal3"/>
    <w:tblPr>
      <w:tblStyleRowBandSize w:val="1"/>
      <w:tblStyleColBandSize w:val="1"/>
      <w:tblCellMar>
        <w:top w:w="15" w:type="dxa"/>
        <w:left w:w="115" w:type="dxa"/>
        <w:bottom w:w="15" w:type="dxa"/>
        <w:right w:w="115" w:type="dxa"/>
      </w:tblCellMar>
    </w:tblPr>
  </w:style>
  <w:style w:type="table" w:customStyle="1" w:styleId="afffffffff">
    <w:basedOn w:val="TableNormal3"/>
    <w:tblPr>
      <w:tblStyleRowBandSize w:val="1"/>
      <w:tblStyleColBandSize w:val="1"/>
      <w:tblCellMar>
        <w:top w:w="15" w:type="dxa"/>
        <w:left w:w="115" w:type="dxa"/>
        <w:bottom w:w="15" w:type="dxa"/>
        <w:right w:w="115" w:type="dxa"/>
      </w:tblCellMar>
    </w:tblPr>
  </w:style>
  <w:style w:type="table" w:customStyle="1" w:styleId="afffffffff0">
    <w:basedOn w:val="TableNormal3"/>
    <w:tblPr>
      <w:tblStyleRowBandSize w:val="1"/>
      <w:tblStyleColBandSize w:val="1"/>
      <w:tblCellMar>
        <w:top w:w="15" w:type="dxa"/>
        <w:left w:w="115" w:type="dxa"/>
        <w:bottom w:w="15" w:type="dxa"/>
        <w:right w:w="115" w:type="dxa"/>
      </w:tblCellMar>
    </w:tblPr>
  </w:style>
  <w:style w:type="table" w:customStyle="1" w:styleId="afffffffff1">
    <w:basedOn w:val="TableNormal3"/>
    <w:tblPr>
      <w:tblStyleRowBandSize w:val="1"/>
      <w:tblStyleColBandSize w:val="1"/>
      <w:tblCellMar>
        <w:top w:w="15" w:type="dxa"/>
        <w:left w:w="115" w:type="dxa"/>
        <w:bottom w:w="15" w:type="dxa"/>
        <w:right w:w="115" w:type="dxa"/>
      </w:tblCellMar>
    </w:tblPr>
  </w:style>
  <w:style w:type="table" w:customStyle="1" w:styleId="afffffffff2">
    <w:basedOn w:val="TableNormal3"/>
    <w:tblPr>
      <w:tblStyleRowBandSize w:val="1"/>
      <w:tblStyleColBandSize w:val="1"/>
      <w:tblCellMar>
        <w:top w:w="15" w:type="dxa"/>
        <w:left w:w="115" w:type="dxa"/>
        <w:bottom w:w="15" w:type="dxa"/>
        <w:right w:w="115" w:type="dxa"/>
      </w:tblCellMar>
    </w:tblPr>
  </w:style>
  <w:style w:type="table" w:customStyle="1" w:styleId="afffffffff3">
    <w:basedOn w:val="TableNormal3"/>
    <w:tblPr>
      <w:tblStyleRowBandSize w:val="1"/>
      <w:tblStyleColBandSize w:val="1"/>
      <w:tblCellMar>
        <w:top w:w="15" w:type="dxa"/>
        <w:left w:w="115" w:type="dxa"/>
        <w:bottom w:w="15" w:type="dxa"/>
        <w:right w:w="115" w:type="dxa"/>
      </w:tblCellMar>
    </w:tblPr>
  </w:style>
  <w:style w:type="table" w:customStyle="1" w:styleId="afffffffff4">
    <w:basedOn w:val="TableNormal3"/>
    <w:tblPr>
      <w:tblStyleRowBandSize w:val="1"/>
      <w:tblStyleColBandSize w:val="1"/>
      <w:tblCellMar>
        <w:top w:w="15" w:type="dxa"/>
        <w:left w:w="115" w:type="dxa"/>
        <w:bottom w:w="15" w:type="dxa"/>
        <w:right w:w="115" w:type="dxa"/>
      </w:tblCellMar>
    </w:tblPr>
  </w:style>
  <w:style w:type="table" w:customStyle="1" w:styleId="afffffffff5">
    <w:basedOn w:val="TableNormal3"/>
    <w:tblPr>
      <w:tblStyleRowBandSize w:val="1"/>
      <w:tblStyleColBandSize w:val="1"/>
      <w:tblCellMar>
        <w:top w:w="15" w:type="dxa"/>
        <w:left w:w="115" w:type="dxa"/>
        <w:bottom w:w="15" w:type="dxa"/>
        <w:right w:w="115" w:type="dxa"/>
      </w:tblCellMar>
    </w:tblPr>
  </w:style>
  <w:style w:type="table" w:customStyle="1" w:styleId="afffffffff6">
    <w:basedOn w:val="TableNormal3"/>
    <w:tblPr>
      <w:tblStyleRowBandSize w:val="1"/>
      <w:tblStyleColBandSize w:val="1"/>
      <w:tblCellMar>
        <w:top w:w="15" w:type="dxa"/>
        <w:left w:w="115" w:type="dxa"/>
        <w:bottom w:w="15" w:type="dxa"/>
        <w:right w:w="115" w:type="dxa"/>
      </w:tblCellMar>
    </w:tblPr>
  </w:style>
  <w:style w:type="table" w:customStyle="1" w:styleId="afffffffff7">
    <w:basedOn w:val="TableNormal3"/>
    <w:tblPr>
      <w:tblStyleRowBandSize w:val="1"/>
      <w:tblStyleColBandSize w:val="1"/>
      <w:tblCellMar>
        <w:top w:w="15" w:type="dxa"/>
        <w:left w:w="115" w:type="dxa"/>
        <w:bottom w:w="15" w:type="dxa"/>
        <w:right w:w="115" w:type="dxa"/>
      </w:tblCellMar>
    </w:tblPr>
  </w:style>
  <w:style w:type="table" w:customStyle="1" w:styleId="afffffffff8">
    <w:basedOn w:val="TableNormal3"/>
    <w:tblPr>
      <w:tblStyleRowBandSize w:val="1"/>
      <w:tblStyleColBandSize w:val="1"/>
      <w:tblCellMar>
        <w:top w:w="15" w:type="dxa"/>
        <w:left w:w="115" w:type="dxa"/>
        <w:bottom w:w="15" w:type="dxa"/>
        <w:right w:w="115" w:type="dxa"/>
      </w:tblCellMar>
    </w:tblPr>
  </w:style>
  <w:style w:type="table" w:customStyle="1" w:styleId="afffffffff9">
    <w:basedOn w:val="TableNormal3"/>
    <w:tblPr>
      <w:tblStyleRowBandSize w:val="1"/>
      <w:tblStyleColBandSize w:val="1"/>
      <w:tblCellMar>
        <w:top w:w="15" w:type="dxa"/>
        <w:left w:w="115" w:type="dxa"/>
        <w:bottom w:w="15" w:type="dxa"/>
        <w:right w:w="115" w:type="dxa"/>
      </w:tblCellMar>
    </w:tblPr>
  </w:style>
  <w:style w:type="table" w:customStyle="1" w:styleId="afffffffffa">
    <w:basedOn w:val="TableNormal3"/>
    <w:tblPr>
      <w:tblStyleRowBandSize w:val="1"/>
      <w:tblStyleColBandSize w:val="1"/>
      <w:tblCellMar>
        <w:top w:w="15" w:type="dxa"/>
        <w:left w:w="115" w:type="dxa"/>
        <w:bottom w:w="15" w:type="dxa"/>
        <w:right w:w="115" w:type="dxa"/>
      </w:tblCellMar>
    </w:tblPr>
  </w:style>
  <w:style w:type="table" w:customStyle="1" w:styleId="afffffffffb">
    <w:basedOn w:val="TableNormal3"/>
    <w:tblPr>
      <w:tblStyleRowBandSize w:val="1"/>
      <w:tblStyleColBandSize w:val="1"/>
      <w:tblCellMar>
        <w:top w:w="15" w:type="dxa"/>
        <w:left w:w="115" w:type="dxa"/>
        <w:bottom w:w="15" w:type="dxa"/>
        <w:right w:w="115" w:type="dxa"/>
      </w:tblCellMar>
    </w:tblPr>
  </w:style>
  <w:style w:type="table" w:customStyle="1" w:styleId="afffffffffc">
    <w:basedOn w:val="TableNormal3"/>
    <w:tblPr>
      <w:tblStyleRowBandSize w:val="1"/>
      <w:tblStyleColBandSize w:val="1"/>
      <w:tblCellMar>
        <w:top w:w="15" w:type="dxa"/>
        <w:left w:w="115" w:type="dxa"/>
        <w:bottom w:w="15" w:type="dxa"/>
        <w:right w:w="115" w:type="dxa"/>
      </w:tblCellMar>
    </w:tblPr>
  </w:style>
  <w:style w:type="table" w:customStyle="1" w:styleId="afffffffffd">
    <w:basedOn w:val="TableNormal3"/>
    <w:tblPr>
      <w:tblStyleRowBandSize w:val="1"/>
      <w:tblStyleColBandSize w:val="1"/>
      <w:tblCellMar>
        <w:top w:w="15" w:type="dxa"/>
        <w:left w:w="115" w:type="dxa"/>
        <w:bottom w:w="15" w:type="dxa"/>
        <w:right w:w="115" w:type="dxa"/>
      </w:tblCellMar>
    </w:tblPr>
  </w:style>
  <w:style w:type="table" w:customStyle="1" w:styleId="afffffffffe">
    <w:basedOn w:val="TableNormal3"/>
    <w:tblPr>
      <w:tblStyleRowBandSize w:val="1"/>
      <w:tblStyleColBandSize w:val="1"/>
      <w:tblCellMar>
        <w:top w:w="15" w:type="dxa"/>
        <w:left w:w="115" w:type="dxa"/>
        <w:bottom w:w="15" w:type="dxa"/>
        <w:right w:w="115" w:type="dxa"/>
      </w:tblCellMar>
    </w:tblPr>
  </w:style>
  <w:style w:type="table" w:customStyle="1" w:styleId="affffffffff">
    <w:basedOn w:val="TableNormal3"/>
    <w:tblPr>
      <w:tblStyleRowBandSize w:val="1"/>
      <w:tblStyleColBandSize w:val="1"/>
      <w:tblCellMar>
        <w:top w:w="15" w:type="dxa"/>
        <w:left w:w="115" w:type="dxa"/>
        <w:bottom w:w="15" w:type="dxa"/>
        <w:right w:w="115" w:type="dxa"/>
      </w:tblCellMar>
    </w:tblPr>
  </w:style>
  <w:style w:type="table" w:customStyle="1" w:styleId="affffffffff0">
    <w:basedOn w:val="TableNormal3"/>
    <w:tblPr>
      <w:tblStyleRowBandSize w:val="1"/>
      <w:tblStyleColBandSize w:val="1"/>
      <w:tblCellMar>
        <w:top w:w="15" w:type="dxa"/>
        <w:left w:w="115" w:type="dxa"/>
        <w:bottom w:w="15" w:type="dxa"/>
        <w:right w:w="115" w:type="dxa"/>
      </w:tblCellMar>
    </w:tblPr>
  </w:style>
  <w:style w:type="table" w:customStyle="1" w:styleId="affffffffff1">
    <w:basedOn w:val="TableNormal3"/>
    <w:tblPr>
      <w:tblStyleRowBandSize w:val="1"/>
      <w:tblStyleColBandSize w:val="1"/>
      <w:tblCellMar>
        <w:top w:w="15" w:type="dxa"/>
        <w:left w:w="115" w:type="dxa"/>
        <w:bottom w:w="15" w:type="dxa"/>
        <w:right w:w="115" w:type="dxa"/>
      </w:tblCellMar>
    </w:tblPr>
  </w:style>
  <w:style w:type="table" w:customStyle="1" w:styleId="affffffffff2">
    <w:basedOn w:val="TableNormal3"/>
    <w:tblPr>
      <w:tblStyleRowBandSize w:val="1"/>
      <w:tblStyleColBandSize w:val="1"/>
      <w:tblCellMar>
        <w:top w:w="15" w:type="dxa"/>
        <w:left w:w="115" w:type="dxa"/>
        <w:bottom w:w="15" w:type="dxa"/>
        <w:right w:w="115" w:type="dxa"/>
      </w:tblCellMar>
    </w:tblPr>
  </w:style>
  <w:style w:type="table" w:customStyle="1" w:styleId="affffffffff3">
    <w:basedOn w:val="TableNormal3"/>
    <w:tblPr>
      <w:tblStyleRowBandSize w:val="1"/>
      <w:tblStyleColBandSize w:val="1"/>
      <w:tblCellMar>
        <w:top w:w="15" w:type="dxa"/>
        <w:left w:w="115" w:type="dxa"/>
        <w:bottom w:w="15" w:type="dxa"/>
        <w:right w:w="115" w:type="dxa"/>
      </w:tblCellMar>
    </w:tblPr>
  </w:style>
  <w:style w:type="table" w:customStyle="1" w:styleId="affffffffff4">
    <w:basedOn w:val="TableNormal3"/>
    <w:tblPr>
      <w:tblStyleRowBandSize w:val="1"/>
      <w:tblStyleColBandSize w:val="1"/>
      <w:tblCellMar>
        <w:top w:w="15" w:type="dxa"/>
        <w:left w:w="115" w:type="dxa"/>
        <w:bottom w:w="15" w:type="dxa"/>
        <w:right w:w="115" w:type="dxa"/>
      </w:tblCellMar>
    </w:tblPr>
  </w:style>
  <w:style w:type="table" w:customStyle="1" w:styleId="affffffffff5">
    <w:basedOn w:val="TableNormal3"/>
    <w:tblPr>
      <w:tblStyleRowBandSize w:val="1"/>
      <w:tblStyleColBandSize w:val="1"/>
      <w:tblCellMar>
        <w:top w:w="15" w:type="dxa"/>
        <w:left w:w="115" w:type="dxa"/>
        <w:bottom w:w="15" w:type="dxa"/>
        <w:right w:w="115" w:type="dxa"/>
      </w:tblCellMar>
    </w:tblPr>
  </w:style>
  <w:style w:type="table" w:customStyle="1" w:styleId="affffffffff6">
    <w:basedOn w:val="TableNormal3"/>
    <w:tblPr>
      <w:tblStyleRowBandSize w:val="1"/>
      <w:tblStyleColBandSize w:val="1"/>
      <w:tblCellMar>
        <w:top w:w="15" w:type="dxa"/>
        <w:left w:w="115" w:type="dxa"/>
        <w:bottom w:w="15" w:type="dxa"/>
        <w:right w:w="115" w:type="dxa"/>
      </w:tblCellMar>
    </w:tblPr>
  </w:style>
  <w:style w:type="table" w:customStyle="1" w:styleId="affffffffff7">
    <w:basedOn w:val="TableNormal3"/>
    <w:tblPr>
      <w:tblStyleRowBandSize w:val="1"/>
      <w:tblStyleColBandSize w:val="1"/>
      <w:tblCellMar>
        <w:top w:w="15" w:type="dxa"/>
        <w:left w:w="115" w:type="dxa"/>
        <w:bottom w:w="15" w:type="dxa"/>
        <w:right w:w="115" w:type="dxa"/>
      </w:tblCellMar>
    </w:tblPr>
  </w:style>
  <w:style w:type="table" w:customStyle="1" w:styleId="affffffffff8">
    <w:basedOn w:val="TableNormal3"/>
    <w:tblPr>
      <w:tblStyleRowBandSize w:val="1"/>
      <w:tblStyleColBandSize w:val="1"/>
      <w:tblCellMar>
        <w:top w:w="15" w:type="dxa"/>
        <w:left w:w="115" w:type="dxa"/>
        <w:bottom w:w="15" w:type="dxa"/>
        <w:right w:w="115" w:type="dxa"/>
      </w:tblCellMar>
    </w:tblPr>
  </w:style>
  <w:style w:type="table" w:customStyle="1" w:styleId="affffffffff9">
    <w:basedOn w:val="TableNormal3"/>
    <w:tblPr>
      <w:tblStyleRowBandSize w:val="1"/>
      <w:tblStyleColBandSize w:val="1"/>
      <w:tblCellMar>
        <w:top w:w="15" w:type="dxa"/>
        <w:left w:w="115" w:type="dxa"/>
        <w:bottom w:w="15" w:type="dxa"/>
        <w:right w:w="115" w:type="dxa"/>
      </w:tblCellMar>
    </w:tblPr>
  </w:style>
  <w:style w:type="table" w:customStyle="1" w:styleId="affffffffffa">
    <w:basedOn w:val="TableNormal3"/>
    <w:tblPr>
      <w:tblStyleRowBandSize w:val="1"/>
      <w:tblStyleColBandSize w:val="1"/>
      <w:tblCellMar>
        <w:top w:w="15" w:type="dxa"/>
        <w:left w:w="115" w:type="dxa"/>
        <w:bottom w:w="15" w:type="dxa"/>
        <w:right w:w="115" w:type="dxa"/>
      </w:tblCellMar>
    </w:tblPr>
  </w:style>
  <w:style w:type="table" w:customStyle="1" w:styleId="affffffffffb">
    <w:basedOn w:val="TableNormal3"/>
    <w:tblPr>
      <w:tblStyleRowBandSize w:val="1"/>
      <w:tblStyleColBandSize w:val="1"/>
      <w:tblCellMar>
        <w:top w:w="15" w:type="dxa"/>
        <w:left w:w="115" w:type="dxa"/>
        <w:bottom w:w="15" w:type="dxa"/>
        <w:right w:w="115" w:type="dxa"/>
      </w:tblCellMar>
    </w:tblPr>
  </w:style>
  <w:style w:type="table" w:customStyle="1" w:styleId="affffffffffc">
    <w:basedOn w:val="TableNormal3"/>
    <w:tblPr>
      <w:tblStyleRowBandSize w:val="1"/>
      <w:tblStyleColBandSize w:val="1"/>
      <w:tblCellMar>
        <w:top w:w="15" w:type="dxa"/>
        <w:left w:w="115" w:type="dxa"/>
        <w:bottom w:w="15" w:type="dxa"/>
        <w:right w:w="115" w:type="dxa"/>
      </w:tblCellMar>
    </w:tblPr>
  </w:style>
  <w:style w:type="character" w:styleId="UnresolvedMention">
    <w:name w:val="Unresolved Mention"/>
    <w:basedOn w:val="DefaultParagraphFont"/>
    <w:uiPriority w:val="99"/>
    <w:semiHidden/>
    <w:unhideWhenUsed/>
    <w:rsid w:val="003C15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82914">
      <w:bodyDiv w:val="1"/>
      <w:marLeft w:val="0"/>
      <w:marRight w:val="0"/>
      <w:marTop w:val="0"/>
      <w:marBottom w:val="0"/>
      <w:divBdr>
        <w:top w:val="none" w:sz="0" w:space="0" w:color="auto"/>
        <w:left w:val="none" w:sz="0" w:space="0" w:color="auto"/>
        <w:bottom w:val="none" w:sz="0" w:space="0" w:color="auto"/>
        <w:right w:val="none" w:sz="0" w:space="0" w:color="auto"/>
      </w:divBdr>
    </w:div>
    <w:div w:id="62997643">
      <w:bodyDiv w:val="1"/>
      <w:marLeft w:val="0"/>
      <w:marRight w:val="0"/>
      <w:marTop w:val="0"/>
      <w:marBottom w:val="0"/>
      <w:divBdr>
        <w:top w:val="none" w:sz="0" w:space="0" w:color="auto"/>
        <w:left w:val="none" w:sz="0" w:space="0" w:color="auto"/>
        <w:bottom w:val="none" w:sz="0" w:space="0" w:color="auto"/>
        <w:right w:val="none" w:sz="0" w:space="0" w:color="auto"/>
      </w:divBdr>
    </w:div>
    <w:div w:id="165049772">
      <w:bodyDiv w:val="1"/>
      <w:marLeft w:val="0"/>
      <w:marRight w:val="0"/>
      <w:marTop w:val="0"/>
      <w:marBottom w:val="0"/>
      <w:divBdr>
        <w:top w:val="none" w:sz="0" w:space="0" w:color="auto"/>
        <w:left w:val="none" w:sz="0" w:space="0" w:color="auto"/>
        <w:bottom w:val="none" w:sz="0" w:space="0" w:color="auto"/>
        <w:right w:val="none" w:sz="0" w:space="0" w:color="auto"/>
      </w:divBdr>
    </w:div>
    <w:div w:id="631594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andi.com.co/uploads/etiquetado%201.jpg" TargetMode="External"/><Relationship Id="rId1" Type="http://schemas.openxmlformats.org/officeDocument/2006/relationships/hyperlink" Target="https://www.minsalud.gov.co/sites/rid/Lists/BibliotecaDigital/RIDE/DE/DIJ/resolucion-0719-de-2015.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flaticon.es/icono-gratis/internet_2452573?related_id=2452573&amp;origin=search" TargetMode="External"/><Relationship Id="rId21" Type="http://schemas.openxmlformats.org/officeDocument/2006/relationships/hyperlink" Target="https://media.istockphoto.com/photos/digital-marketing-businessman-working-with-laptop-computer-tablet-and-picture-id1051616786?k=20&amp;m=1051616786&amp;s=612x612&amp;w=0&amp;h=maYYpKrEh5oP8HDI5Q8qAMcwEmU-r69hPUAk0VXlYcA" TargetMode="External"/><Relationship Id="rId42" Type="http://schemas.openxmlformats.org/officeDocument/2006/relationships/image" Target="media/image16.jpeg"/><Relationship Id="rId63" Type="http://schemas.openxmlformats.org/officeDocument/2006/relationships/image" Target="media/image25.jpeg"/><Relationship Id="rId84" Type="http://schemas.openxmlformats.org/officeDocument/2006/relationships/hyperlink" Target="https://media.istockphoto.com/photos/female-owner-checking-inventory-at-store-picture-id1341375854?k=20&amp;m=1341375854&amp;s=612x612&amp;w=0&amp;h=rlV_W7-W-eFRLh6iggpBtlT3waSMlXp4SM7d3YnwSec" TargetMode="External"/><Relationship Id="rId138" Type="http://schemas.openxmlformats.org/officeDocument/2006/relationships/package" Target="embeddings/Microsoft_Excel_Worksheet1.xlsx"/><Relationship Id="rId159" Type="http://schemas.openxmlformats.org/officeDocument/2006/relationships/hyperlink" Target="https://media.istockphoto.com/photos/new-gs1-databars-on-an-apple-picture-id173895383?k=20&amp;m=173895383&amp;s=612x612&amp;w=0&amp;h=Poy6npfk7ApX0mm1akQ0y3j1yO-_CGDU6JpgqDubaV0" TargetMode="External"/><Relationship Id="rId170" Type="http://schemas.openxmlformats.org/officeDocument/2006/relationships/image" Target="media/image65.png"/><Relationship Id="rId107" Type="http://schemas.openxmlformats.org/officeDocument/2006/relationships/image" Target="media/image42.png"/><Relationship Id="rId11" Type="http://schemas.microsoft.com/office/2018/08/relationships/commentsExtensible" Target="commentsExtensible.xml"/><Relationship Id="rId32" Type="http://schemas.openxmlformats.org/officeDocument/2006/relationships/image" Target="media/image11.jpeg"/><Relationship Id="rId53" Type="http://schemas.openxmlformats.org/officeDocument/2006/relationships/image" Target="https://media.istockphoto.com/vectors/green-certified-vector-emblem-vector-id1348860418?k=20&amp;m=1348860418&amp;s=612x612&amp;w=0&amp;h=b_63Bm5x0_kJNDG3c0tbrIvpA7WPtaRYJc-P9d3m6p8=" TargetMode="External"/><Relationship Id="rId74" Type="http://schemas.openxmlformats.org/officeDocument/2006/relationships/image" Target="https://media.istockphoto.com/photos/veggie-drawer-in-the-fridge-picture-id665885208?k=20&amp;m=665885208&amp;s=612x612&amp;w=0&amp;h=uWUpsAb0HaYKXQgQVYb2-PncBgaPPdyKJTFIfzO-BoQ=" TargetMode="External"/><Relationship Id="rId128" Type="http://schemas.openxmlformats.org/officeDocument/2006/relationships/image" Target="https://media.istockphoto.com/photos/stacked-of-package-boxes-loading-into-container-truck-truck-parked-picture-id1316180303?k=20&amp;m=1316180303&amp;s=612x612&amp;w=0&amp;h=coAIFv0zRvlYxg-7aW3qkbQ8Hu94D06YLit-PtKjHLs=" TargetMode="External"/><Relationship Id="rId149" Type="http://schemas.openxmlformats.org/officeDocument/2006/relationships/image" Target="https://media.istockphoto.com/vectors/dairy-products-vector-id619759764?k=20&amp;m=619759764&amp;s=612x612&amp;w=0&amp;h=DqqjDPc9J9wYor__Ef2VSHaOIjxnS1Bd704ZfzKkTe0=" TargetMode="External"/><Relationship Id="rId5" Type="http://schemas.openxmlformats.org/officeDocument/2006/relationships/webSettings" Target="webSettings.xml"/><Relationship Id="rId95" Type="http://schemas.openxmlformats.org/officeDocument/2006/relationships/image" Target="https://media.istockphoto.com/photos/cup-taster-girl-tasting-degustation-coffee-quality-test-coffee-picture-id1307406406?k=20&amp;m=1307406406&amp;s=612x612&amp;w=0&amp;h=_3AOSxVH6dSKj7Uh33Rvn3sdl0kfSA8K2BYCrl0hLNE=" TargetMode="External"/><Relationship Id="rId160" Type="http://schemas.openxmlformats.org/officeDocument/2006/relationships/hyperlink" Target="https://red.uao.edu.co/bitstream/handle/10614/9817/T7485A.pdf?sequence=2&amp;isAllowed=y" TargetMode="External"/><Relationship Id="rId22" Type="http://schemas.openxmlformats.org/officeDocument/2006/relationships/image" Target="media/image6.jpeg"/><Relationship Id="rId43" Type="http://schemas.openxmlformats.org/officeDocument/2006/relationships/hyperlink" Target="https://media.istockphoto.com/photos/man-working-at-food-factory-warehouse-picture-id1156909925?k=20&amp;m=1156909925&amp;s=612x612&amp;w=0&amp;h=PsxvDMj7hYfp5-upSKbmoTDq3-mJyCBsJFvxienT5YA" TargetMode="External"/><Relationship Id="rId64" Type="http://schemas.openxmlformats.org/officeDocument/2006/relationships/image" Target="https://media.istockphoto.com/photos/spices-and-herbs-in-old-spoons-isolated-on-white-background-picture-id907613746?k=20&amp;m=907613746&amp;s=612x612&amp;w=0&amp;h=wwkySuYzhGng3FLwaYmYaLA5hXfqRbCtq7YdpT-lI0c=" TargetMode="External"/><Relationship Id="rId118" Type="http://schemas.openxmlformats.org/officeDocument/2006/relationships/image" Target="media/image47.jpeg"/><Relationship Id="rId139" Type="http://schemas.openxmlformats.org/officeDocument/2006/relationships/image" Target="media/image56.jpeg"/><Relationship Id="rId85" Type="http://schemas.openxmlformats.org/officeDocument/2006/relationships/image" Target="media/image33.jpeg"/><Relationship Id="rId150" Type="http://schemas.openxmlformats.org/officeDocument/2006/relationships/hyperlink" Target="https://media.istockphoto.com/vectors/dairy-products-vector-id619759764?k=20&amp;m=619759764&amp;s=612x612&amp;w=0&amp;h=DqqjDPc9J9wYor__Ef2VSHaOIjxnS1Bd704ZfzKkTe0" TargetMode="External"/><Relationship Id="rId171" Type="http://schemas.openxmlformats.org/officeDocument/2006/relationships/image" Target="media/image66.png"/><Relationship Id="rId12" Type="http://schemas.openxmlformats.org/officeDocument/2006/relationships/image" Target="media/image1.jpeg"/><Relationship Id="rId33" Type="http://schemas.openxmlformats.org/officeDocument/2006/relationships/hyperlink" Target="https://media.istockphoto.com/photos/factory-worker-with-hairnet-and-hygienic-gloves-holding-tablet-and-picture-id1317778252?k=20&amp;m=1317778252&amp;s=612x612&amp;w=0&amp;h=ozdF62FpkGEM76zL0qekyaebi6ypYMnEKU-pf_YsB80" TargetMode="External"/><Relationship Id="rId108" Type="http://schemas.openxmlformats.org/officeDocument/2006/relationships/image" Target="media/image43.jpeg"/><Relationship Id="rId129" Type="http://schemas.openxmlformats.org/officeDocument/2006/relationships/hyperlink" Target="https://media.istockphoto.com/photos/stacked-of-package-boxes-loading-into-container-truck-truck-parked-picture-id1316180303?k=20&amp;m=1316180303&amp;s=612x612&amp;w=0&amp;h=coAIFv0zRvlYxg-7aW3qkbQ8Hu94D06YLit-PtKjHLs" TargetMode="External"/><Relationship Id="rId54" Type="http://schemas.openxmlformats.org/officeDocument/2006/relationships/image" Target="media/image22.jpeg"/><Relationship Id="rId75" Type="http://schemas.openxmlformats.org/officeDocument/2006/relationships/hyperlink" Target="https://media.istockphoto.com/photos/veggie-drawer-in-the-fridge-picture-id665885208?k=20&amp;m=665885208&amp;s=612x612&amp;w=0&amp;h=uWUpsAb0HaYKXQgQVYb2-PncBgaPPdyKJTFIfzO-BoQ" TargetMode="External"/><Relationship Id="rId96" Type="http://schemas.openxmlformats.org/officeDocument/2006/relationships/hyperlink" Target="https://media.istockphoto.com/photos/cup-taster-girl-tasting-degustation-coffee-quality-test-coffee-picture-id1307406406?k=20&amp;m=1307406406&amp;s=612x612&amp;w=0&amp;h=_3AOSxVH6dSKj7Uh33Rvn3sdl0kfSA8K2BYCrl0hLNE" TargetMode="External"/><Relationship Id="rId140" Type="http://schemas.openxmlformats.org/officeDocument/2006/relationships/image" Target="https://media.istockphoto.com/photos/young-caucasian-serious-supervisor-evaluating-quality-of-food-in-food-picture-id1176094666?k=20&amp;m=1176094666&amp;s=612x612&amp;w=0&amp;h=eLBp4x2ntZnHvMV4fNIiwWyX2_JruRk8gkTTF1Zt5hc=" TargetMode="External"/><Relationship Id="rId161" Type="http://schemas.openxmlformats.org/officeDocument/2006/relationships/hyperlink" Target="https://www.paho.org/hq/dmdocuments/manual-manipuladores-alimentos-2014.pdf" TargetMode="External"/><Relationship Id="rId6" Type="http://schemas.openxmlformats.org/officeDocument/2006/relationships/footnotes" Target="footnotes.xml"/><Relationship Id="rId23" Type="http://schemas.openxmlformats.org/officeDocument/2006/relationships/hyperlink" Target="https://media.istockphoto.com/photos/beautiful-smiling-young-asian-woman-grocery-shopping-online-with-app-picture-id1272443174?k=20&amp;m=1272443174&amp;s=612x612&amp;w=0&amp;h=vrouwVuiSVEAXxutYnWxLA5OF_5MeSZT4lTuGB9DEX4" TargetMode="External"/><Relationship Id="rId28" Type="http://schemas.openxmlformats.org/officeDocument/2006/relationships/image" Target="media/image9.jpeg"/><Relationship Id="rId49" Type="http://schemas.openxmlformats.org/officeDocument/2006/relationships/image" Target="media/image20.jpeg"/><Relationship Id="rId114" Type="http://schemas.openxmlformats.org/officeDocument/2006/relationships/hyperlink" Target="https://www.freepik.es/fotos-premium/pedir-comida-usando-entrega-linea-hombre-pide-comida-tienda-linea-usando-telefono-inteligente-pedir-comida-usando-aplicacion-entrega-comida-entrega-linea-tienda-linea-entrega-domicilio_28530492.htm" TargetMode="External"/><Relationship Id="rId119" Type="http://schemas.openxmlformats.org/officeDocument/2006/relationships/image" Target="https://media.istockphoto.com/vectors/food-and-products-that-are-wrapped-in-recyclable-flexible-plastic-vector-id540749920?k=20&amp;m=540749920&amp;s=612x612&amp;w=0&amp;h=2B9PUHvnooqIM848oSFcmzDM4crWvV88bCW8q1lFl8w=" TargetMode="External"/><Relationship Id="rId44" Type="http://schemas.openxmlformats.org/officeDocument/2006/relationships/image" Target="media/image17.jpeg"/><Relationship Id="rId60" Type="http://schemas.openxmlformats.org/officeDocument/2006/relationships/image" Target="media/image24.jpeg"/><Relationship Id="rId65" Type="http://schemas.openxmlformats.org/officeDocument/2006/relationships/hyperlink" Target="https://media.istockphoto.com/photos/spices-and-herbs-in-old-spoons-isolated-on-white-background-picture-id907613746?k=20&amp;m=907613746&amp;s=612x612&amp;w=0&amp;h=wwkySuYzhGng3FLwaYmYaLA5hXfqRbCtq7YdpT-lI0c" TargetMode="External"/><Relationship Id="rId81" Type="http://schemas.openxmlformats.org/officeDocument/2006/relationships/hyperlink" Target="https://media.istockphoto.com/photos/female-microbiologist-using-microscope-in-laboratoty-picture-id836090694?k=20&amp;m=836090694&amp;s=612x612&amp;w=0&amp;h=MqIQ_Ba1oLknzY-N-p-k6sSKOyhcrCKPcRr4fhgugwg" TargetMode="External"/><Relationship Id="rId86" Type="http://schemas.openxmlformats.org/officeDocument/2006/relationships/image" Target="https://media.istockphoto.com/photos/pretty-woman-smelling-fresh-fruit-picture-id537403632?k=20&amp;m=537403632&amp;s=612x612&amp;w=0&amp;h=uD68SECJcaAYA96xY8R5Y9PiaQ4h5si4cWiTs6v66OM=" TargetMode="External"/><Relationship Id="rId130" Type="http://schemas.openxmlformats.org/officeDocument/2006/relationships/image" Target="media/image51.jpeg"/><Relationship Id="rId135" Type="http://schemas.openxmlformats.org/officeDocument/2006/relationships/hyperlink" Target="https://www.jmvillegas.mx/blogs/jm-villegas/que-es-el-codigo-de-barras" TargetMode="External"/><Relationship Id="rId151" Type="http://schemas.openxmlformats.org/officeDocument/2006/relationships/image" Target="media/image60.jpeg"/><Relationship Id="rId156" Type="http://schemas.openxmlformats.org/officeDocument/2006/relationships/hyperlink" Target="https://media.istockphoto.com/photos/woman-comparing-products-in-shop-picture-id522898575?k=20&amp;m=522898575&amp;s=612x612&amp;w=0&amp;h=dXAiIVgVJYSAg9Q85gY8e5ygKrhwK2S5JQN3nx1LQhs" TargetMode="External"/><Relationship Id="rId177" Type="http://schemas.openxmlformats.org/officeDocument/2006/relationships/theme" Target="theme/theme1.xml"/><Relationship Id="rId172" Type="http://schemas.openxmlformats.org/officeDocument/2006/relationships/image" Target="media/image67.png"/><Relationship Id="rId13" Type="http://schemas.openxmlformats.org/officeDocument/2006/relationships/hyperlink" Target="https://media.istockphoto.com/photos/shopping-carts-in-the-supermarket-picture-id672450320?k=20&amp;m=672450320&amp;s=612x612&amp;w=0&amp;h=TXrhb8W914UKzEGsRPVgpCJvDuenjBKmq8vU9AtDZkg" TargetMode="External"/><Relationship Id="rId18" Type="http://schemas.openxmlformats.org/officeDocument/2006/relationships/image" Target="media/image4.jpeg"/><Relationship Id="rId39" Type="http://schemas.openxmlformats.org/officeDocument/2006/relationships/hyperlink" Target="https://www.istockphoto.com/" TargetMode="External"/><Relationship Id="rId109" Type="http://schemas.openxmlformats.org/officeDocument/2006/relationships/image" Target="https://media.istockphoto.com/photos/refrigerator-with-various-products-3d-illustration-picture-id1036930392?k=20&amp;m=1036930392&amp;s=612x612&amp;w=0&amp;h=L_izd3cW9tbl-EPf5x37pLCi6LcS2AI2uCF39H0XZZc=" TargetMode="External"/><Relationship Id="rId34" Type="http://schemas.openxmlformats.org/officeDocument/2006/relationships/image" Target="media/image12.jpeg"/><Relationship Id="rId50" Type="http://schemas.openxmlformats.org/officeDocument/2006/relationships/hyperlink" Target="https://media.istockphoto.com/photos/truck-is-carrying-container-is-parking-in-front-warehouse-at-night-picture-id1138197414?k=20&amp;m=1138197414&amp;s=612x612&amp;w=0&amp;h=mUOy3fgIZWizapCM5F9phg0_uq7BQT2ceTFo0zasS1o" TargetMode="External"/><Relationship Id="rId55" Type="http://schemas.openxmlformats.org/officeDocument/2006/relationships/image" Target="https://media.istockphoto.com/vectors/mixed-fruits-in-juice-splash-package-design-cover-vector-id1324929755?k=20&amp;m=1324929755&amp;s=612x612&amp;w=0&amp;h=HmVOnX4OBFRTDllJ58NnilvUJyIPFw3C1nL5kT0AN_M=" TargetMode="External"/><Relationship Id="rId76" Type="http://schemas.openxmlformats.org/officeDocument/2006/relationships/image" Target="media/image30.jpeg"/><Relationship Id="rId97" Type="http://schemas.openxmlformats.org/officeDocument/2006/relationships/image" Target="media/image37.jpeg"/><Relationship Id="rId104" Type="http://schemas.openxmlformats.org/officeDocument/2006/relationships/image" Target="https://media.istockphoto.com/vectors/powder-milk-in-tin-container-and-plastic-spoon-simple-flat-vector-id1312722018?k=20&amp;m=1312722018&amp;s=612x612&amp;w=0&amp;h=9HvyN_hrbyD-5ozDgYwmcAhNdoGRqvRwQwxTybNa76c=" TargetMode="External"/><Relationship Id="rId120" Type="http://schemas.openxmlformats.org/officeDocument/2006/relationships/hyperlink" Target="https://media.istockphoto.com/vectors/food-and-products-that-are-wrapped-in-recyclable-flexible-plastic-vector-id540749920?k=20&amp;m=540749920&amp;s=612x612&amp;w=0&amp;h=2B9PUHvnooqIM848oSFcmzDM4crWvV88bCW8q1lFl8w" TargetMode="External"/><Relationship Id="rId125" Type="http://schemas.openxmlformats.org/officeDocument/2006/relationships/image" Target="https://media.istockphoto.com/photos/box-with-white-bottles-for-dairy-products-picture-id1410428253?k=20&amp;m=1410428253&amp;s=612x612&amp;w=0&amp;h=xRXLPsafhnYlmSl3ViUYH-kzQH3W-kpqluOTgAWjGLU=" TargetMode="External"/><Relationship Id="rId141" Type="http://schemas.openxmlformats.org/officeDocument/2006/relationships/hyperlink" Target="https://media.istockphoto.com/photos/young-caucasian-serious-supervisor-evaluating-quality-of-food-in-food-picture-id1176094666?k=20&amp;m=1176094666&amp;s=612x612&amp;w=0&amp;h=eLBp4x2ntZnHvMV4fNIiwWyX2_JruRk8gkTTF1Zt5hc" TargetMode="External"/><Relationship Id="rId146" Type="http://schemas.openxmlformats.org/officeDocument/2006/relationships/image" Target="https://media.istockphoto.com/photos/male-hand-holding-a-digital-tablet-showing-digital-investment-picture-id1154079277?k=20&amp;m=1154079277&amp;s=612x612&amp;w=0&amp;h=j7eDXHqDCcy7euiQhHc9RFF1Q6Zg0dqCxz5YiQLJf3g=" TargetMode="External"/><Relationship Id="rId16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https://media.istockphoto.com/photos/frozen-meat-and-other-foods-in-the-fridge-freezer-compartment-picture-id1222865215?k=20&amp;m=1222865215&amp;s=612x612&amp;w=0&amp;h=ZhTmKJ_AMBD-qbxTIdH9u7FnDTwtaK6k27XfP9NhA8w=" TargetMode="External"/><Relationship Id="rId92" Type="http://schemas.openxmlformats.org/officeDocument/2006/relationships/image" Target="https://media.istockphoto.com/photos/woman-with-burger-in-hand-making-bad-and-disgusting-face-concept-of-picture-id1147404639?k=20&amp;m=1147404639&amp;s=612x612&amp;w=0&amp;h=pyrEtFjpTULlimTsV7nmxD0fEkh6yYOtrCHjAQghee4=" TargetMode="External"/><Relationship Id="rId162" Type="http://schemas.openxmlformats.org/officeDocument/2006/relationships/hyperlink" Target="https://ucc.unizar.es/sites/ucc.unizar.es/files/enziende_materialdidactico_alimentando_web.pdf" TargetMode="External"/><Relationship Id="rId2" Type="http://schemas.openxmlformats.org/officeDocument/2006/relationships/numbering" Target="numbering.xml"/><Relationship Id="rId29" Type="http://schemas.openxmlformats.org/officeDocument/2006/relationships/hyperlink" Target="https://media.istockphoto.com/photos/businessman-touching-tablet-and-laptop-managing-global-structure-and-picture-id1051669866?k=20&amp;m=1051669866&amp;s=612x612&amp;w=0&amp;h=CqOfPDxDMqkxVPLrMzuKHnfsG8gs9UdV1UCiFAZah-U" TargetMode="External"/><Relationship Id="rId24" Type="http://schemas.openxmlformats.org/officeDocument/2006/relationships/image" Target="media/image7.jpeg"/><Relationship Id="rId40" Type="http://schemas.openxmlformats.org/officeDocument/2006/relationships/image" Target="media/image15.jpeg"/><Relationship Id="rId45" Type="http://schemas.openxmlformats.org/officeDocument/2006/relationships/hyperlink" Target="https://media.istockphoto.com/photos/production-line-workers-collecting-freshly-baked-biscuits-from-the-picture-id1156227880?k=20&amp;m=1156227880&amp;s=612x612&amp;w=0&amp;h=yP4kFYAuAOKn3ZEmo--Ag5i4gDi-if-dylCGzQXm3ZE" TargetMode="External"/><Relationship Id="rId66" Type="http://schemas.openxmlformats.org/officeDocument/2006/relationships/image" Target="media/image26.jpeg"/><Relationship Id="rId87" Type="http://schemas.openxmlformats.org/officeDocument/2006/relationships/hyperlink" Target="https://media.istockphoto.com/photos/pretty-woman-smelling-fresh-fruit-picture-id537403632?k=20&amp;m=537403632&amp;s=612x612&amp;w=0&amp;h=uD68SECJcaAYA96xY8R5Y9PiaQ4h5si4cWiTs6v66OM" TargetMode="External"/><Relationship Id="rId110" Type="http://schemas.openxmlformats.org/officeDocument/2006/relationships/hyperlink" Target="https://media.istockphoto.com/photos" TargetMode="External"/><Relationship Id="rId115" Type="http://schemas.openxmlformats.org/officeDocument/2006/relationships/image" Target="media/image46.emf"/><Relationship Id="rId131" Type="http://schemas.openxmlformats.org/officeDocument/2006/relationships/hyperlink" Target="https://es.slideshare.net/leticiaromeroquebrandogarvimbas/ficha-tecnica-de-helado-de-frutas" TargetMode="External"/><Relationship Id="rId136" Type="http://schemas.openxmlformats.org/officeDocument/2006/relationships/hyperlink" Target="https://www.tetrapak.com/es-mx/insights/envasando-ideas-/innovacion/-es-posible-un-envase-que-proteja-un-alimento--este-conectado-y-0" TargetMode="External"/><Relationship Id="rId157" Type="http://schemas.openxmlformats.org/officeDocument/2006/relationships/image" Target="media/image62.jpeg"/><Relationship Id="rId61" Type="http://schemas.openxmlformats.org/officeDocument/2006/relationships/image" Target="https://media.istockphoto.com/photos/grain-and-cereal-composition-picture-id157581211?k=20&amp;m=157581211&amp;s=612x612&amp;w=0&amp;h=D0ZspnbKS21dxaa5CmGtm64cUccRVR7MacAOuOTBzSs=" TargetMode="External"/><Relationship Id="rId82" Type="http://schemas.openxmlformats.org/officeDocument/2006/relationships/image" Target="media/image32.jpeg"/><Relationship Id="rId152" Type="http://schemas.openxmlformats.org/officeDocument/2006/relationships/image" Target="https://media.istockphoto.com/vectors/tiny-investors-female-characters-look-on-growing-arrow-chart-at-huge-vector-id1282216328?k=20&amp;m=1282216328&amp;s=612x612&amp;w=0&amp;h=ujmWL-bQ--c8Vwm4MugsCqWPkimesR3zenTvgnyVoX8=" TargetMode="External"/><Relationship Id="rId173" Type="http://schemas.openxmlformats.org/officeDocument/2006/relationships/header" Target="header1.xml"/><Relationship Id="rId19" Type="http://schemas.openxmlformats.org/officeDocument/2006/relationships/hyperlink" Target="https://media.istockphoto.com/photos/woman-with-shopping-between-store-shelf-portrait-copy-space-picture-id1182815477?k=20&amp;m=1182815477&amp;s=612x612&amp;w=0&amp;h=pz-IJ9aeaWXKcyEMlObfWB95Yi9ds3ud3c4Ivq8eA1o" TargetMode="External"/><Relationship Id="rId14" Type="http://schemas.openxmlformats.org/officeDocument/2006/relationships/image" Target="media/image2.jpeg"/><Relationship Id="rId30" Type="http://schemas.openxmlformats.org/officeDocument/2006/relationships/image" Target="media/image10.jpeg"/><Relationship Id="rId35" Type="http://schemas.openxmlformats.org/officeDocument/2006/relationships/hyperlink" Target="https://media.istockphoto.com/photos/people-working-at-a-food-factory-picture-id476586896?k=20&amp;m=476586896&amp;s=612x612&amp;w=0&amp;h=10KBTEmQ0CTU7u97qo6b9ngIDTRgW1III8lN09rOCig" TargetMode="External"/><Relationship Id="rId56" Type="http://schemas.openxmlformats.org/officeDocument/2006/relationships/hyperlink" Target="https://media.istockphoto.com/vectors/mixed-fruits-in-juice-splash-package-design-cover-vector-id1324929755?k=20&amp;m=1324929755&amp;s=612x612&amp;w=0&amp;h=HmVOnX4OBFRTDllJ58NnilvUJyIPFw3C1nL5kT0AN_M" TargetMode="External"/><Relationship Id="rId77" Type="http://schemas.openxmlformats.org/officeDocument/2006/relationships/image" Target="https://media.istockphoto.com/vectors/yoghurts-in-a-cup-with-a-spoon-blueberry-raspberry-peach-yogurt-dairy-vector-id1332070841?k=20&amp;m=1332070841&amp;s=612x612&amp;w=0&amp;h=KPm4CfbiIo_XtpNpgOfx5Zlk2PFE1S9o73xICYpGVf8=" TargetMode="External"/><Relationship Id="rId100" Type="http://schemas.openxmlformats.org/officeDocument/2006/relationships/image" Target="media/image38.png"/><Relationship Id="rId105" Type="http://schemas.openxmlformats.org/officeDocument/2006/relationships/image" Target="media/image41.jpeg"/><Relationship Id="rId126" Type="http://schemas.openxmlformats.org/officeDocument/2006/relationships/hyperlink" Target="https://media.istockphoto.com/photos/box-with-white-bottles-for-dairy-products-picture-id1410428253?k=20&amp;m=1410428253&amp;s=612x612&amp;w=0&amp;h=xRXLPsafhnYlmSl3ViUYH-kzQH3W-kpqluOTgAWjGLU" TargetMode="External"/><Relationship Id="rId147" Type="http://schemas.openxmlformats.org/officeDocument/2006/relationships/hyperlink" Target="https://media.istockphoto.com/photos/male-hand-holding-a-digital-tablet-showing-digital-investment-picture-id1154079277?k=20&amp;m=1154079277&amp;s=612x612&amp;w=0&amp;h=j7eDXHqDCcy7euiQhHc9RFF1Q6Zg0dqCxz5YiQLJf3g" TargetMode="External"/><Relationship Id="rId168"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hyperlink" Target="https://www.alcaldiabogota.gov.co/sisjur/listados/tematica2.jsp?subtema=27896" TargetMode="External"/><Relationship Id="rId72" Type="http://schemas.openxmlformats.org/officeDocument/2006/relationships/hyperlink" Target="https://media.istockphoto.com/photos/frozen-meat-and-other-foods-in-the-fridge-freezer-compartment-picture-id1222865215?k=20&amp;m=1222865215&amp;s=612x612&amp;w=0&amp;h=ZhTmKJ_AMBD-qbxTIdH9u7FnDTwtaK6k27XfP9NhA8w" TargetMode="External"/><Relationship Id="rId93" Type="http://schemas.openxmlformats.org/officeDocument/2006/relationships/hyperlink" Target="https://media.istockphoto.com/photos/woman-with-burger-in-hand-making-bad-and-disgusting-face-concept-of-picture-id1147404639?k=20&amp;m=1147404639&amp;s=612x612&amp;w=0&amp;h=pyrEtFjpTULlimTsV7nmxD0fEkh6yYOtrCHjAQghee4" TargetMode="External"/><Relationship Id="rId98" Type="http://schemas.openxmlformats.org/officeDocument/2006/relationships/image" Target="https://media.istockphoto.com/photos/female-customer-buying-food-on-digital-tablet-at-cashier-counter-picture-id1304752349?k=20&amp;m=1304752349&amp;s=612x612&amp;w=0&amp;h=xFKkaigrPtBPEoqtyAWgQfUNht0XWuKP6AEAEDwU4U0=" TargetMode="External"/><Relationship Id="rId121" Type="http://schemas.openxmlformats.org/officeDocument/2006/relationships/image" Target="media/image48.jpeg"/><Relationship Id="rId142" Type="http://schemas.openxmlformats.org/officeDocument/2006/relationships/image" Target="media/image57.jpeg"/><Relationship Id="rId163" Type="http://schemas.openxmlformats.org/officeDocument/2006/relationships/hyperlink" Target="https://fisiogenomica.com/assets/Blog/pdf/Alimentos-Composicion-y-Propiedades.pdf" TargetMode="External"/><Relationship Id="rId3" Type="http://schemas.openxmlformats.org/officeDocument/2006/relationships/styles" Target="styles.xml"/><Relationship Id="rId25" Type="http://schemas.openxmlformats.org/officeDocument/2006/relationships/hyperlink" Target="https://media.istockphoto.com/photos/hand-touching-phone-screen-for-choosing-food-picture-id1160967822?k=20&amp;m=1160967822&amp;s=612x612&amp;w=0&amp;h=JSW2C6damb38xi9MbrcYIqYh3xJf0sLf_9CYqdreI7Y" TargetMode="External"/><Relationship Id="rId46" Type="http://schemas.openxmlformats.org/officeDocument/2006/relationships/image" Target="media/image18.jpeg"/><Relationship Id="rId67" Type="http://schemas.openxmlformats.org/officeDocument/2006/relationships/image" Target="https://media.istockphoto.com/photos/shopping-basket-full-of-variety-of-grocery-products-food-and-drink-on-picture-id1319625327?k=20&amp;m=1319625327&amp;s=612x612&amp;w=0&amp;h=raoybExWvGmbAqIpBAK-SRI98__xXzcho7Wgq1LRXho=" TargetMode="External"/><Relationship Id="rId116" Type="http://schemas.openxmlformats.org/officeDocument/2006/relationships/package" Target="embeddings/Microsoft_Excel_Worksheet.xlsx"/><Relationship Id="rId137" Type="http://schemas.openxmlformats.org/officeDocument/2006/relationships/image" Target="media/image55.emf"/><Relationship Id="rId158" Type="http://schemas.openxmlformats.org/officeDocument/2006/relationships/image" Target="https://media.istockphoto.com/photos/new-gs1-databars-on-an-apple-picture-id173895383?k=20&amp;m=173895383&amp;s=612x612&amp;w=0&amp;h=Poy6npfk7ApX0mm1akQ0y3j1yO-_CGDU6JpgqDubaV0=" TargetMode="External"/><Relationship Id="rId20" Type="http://schemas.openxmlformats.org/officeDocument/2006/relationships/image" Target="media/image5.jpeg"/><Relationship Id="rId41" Type="http://schemas.openxmlformats.org/officeDocument/2006/relationships/hyperlink" Target="https://media.istockphoto.com/photos/storage-room-of-a-restaurant-or-a-cafe-with-nonperishable-food-picture-id1309407335?k=20&amp;m=1309407335&amp;s=612x612&amp;w=0&amp;h=hspEOzX07FrHrgo2iUyvn5on_7vsvYIDITSupmokj_Y" TargetMode="External"/><Relationship Id="rId62" Type="http://schemas.openxmlformats.org/officeDocument/2006/relationships/hyperlink" Target="https://media.istockphoto.com/photos/grain-and-cereal-composition-picture-id157581211?k=20&amp;m=157581211&amp;s=612x612&amp;w=0&amp;h=D0ZspnbKS21dxaa5CmGtm64cUccRVR7MacAOuOTBzSs" TargetMode="External"/><Relationship Id="rId83" Type="http://schemas.openxmlformats.org/officeDocument/2006/relationships/image" Target="https://media.istockphoto.com/photos/female-owner-checking-inventory-at-store-picture-id1341375854?k=20&amp;m=1341375854&amp;s=612x612&amp;w=0&amp;h=rlV_W7-W-eFRLh6iggpBtlT3waSMlXp4SM7d3YnwSec=" TargetMode="External"/><Relationship Id="rId88" Type="http://schemas.openxmlformats.org/officeDocument/2006/relationships/image" Target="media/image34.jpeg"/><Relationship Id="rId111" Type="http://schemas.openxmlformats.org/officeDocument/2006/relationships/image" Target="media/image44.jpeg"/><Relationship Id="rId132" Type="http://schemas.openxmlformats.org/officeDocument/2006/relationships/image" Target="media/image52.png"/><Relationship Id="rId153" Type="http://schemas.openxmlformats.org/officeDocument/2006/relationships/hyperlink" Target="https://media.istockphoto.com/vectors/tiny-investors-female-characters-look-on-growing-arrow-chart-at-huge-vector-id1282216328?k=20&amp;m=1282216328&amp;s=612x612&amp;w=0&amp;h=ujmWL-bQ--c8Vwm4MugsCqWPkimesR3zenTvgnyVoX8" TargetMode="External"/><Relationship Id="rId174" Type="http://schemas.openxmlformats.org/officeDocument/2006/relationships/footer" Target="footer1.xml"/><Relationship Id="rId15" Type="http://schemas.openxmlformats.org/officeDocument/2006/relationships/hyperlink" Target="https://youtu.be/OQkRGQe2Z9o" TargetMode="External"/><Relationship Id="rId36" Type="http://schemas.openxmlformats.org/officeDocument/2006/relationships/image" Target="media/image13.jpeg"/><Relationship Id="rId57" Type="http://schemas.openxmlformats.org/officeDocument/2006/relationships/image" Target="media/image23.jpeg"/><Relationship Id="rId106" Type="http://schemas.openxmlformats.org/officeDocument/2006/relationships/image" Target="https://media.istockphoto.com/photos/milk-carton-with-custom-design-picture-id517416636?k=20&amp;m=517416636&amp;s=612x612&amp;w=0&amp;h=E0UWrPY3S1w1M3J0ZoDMh9PcEdM5dITYsQINC1y1FZQ=" TargetMode="External"/><Relationship Id="rId127" Type="http://schemas.openxmlformats.org/officeDocument/2006/relationships/image" Target="media/image50.jpeg"/><Relationship Id="rId10" Type="http://schemas.microsoft.com/office/2016/09/relationships/commentsIds" Target="commentsIds.xml"/><Relationship Id="rId31" Type="http://schemas.openxmlformats.org/officeDocument/2006/relationships/hyperlink" Target="https://media.istockphoto.com/photos/close-up-view-of-unrecognizable-worker-holding-crate-full-of-red-in-picture-id1311745069?k=20&amp;m=1311745069&amp;s=612x612&amp;w=0&amp;h=hL2eOB4TZw7yThjQ3QgSJ4dbQjnnbn7TVFKIB6CQb74" TargetMode="External"/><Relationship Id="rId52" Type="http://schemas.openxmlformats.org/officeDocument/2006/relationships/image" Target="media/image21.jpeg"/><Relationship Id="rId73" Type="http://schemas.openxmlformats.org/officeDocument/2006/relationships/image" Target="media/image29.jpeg"/><Relationship Id="rId78" Type="http://schemas.openxmlformats.org/officeDocument/2006/relationships/hyperlink" Target="https://media.istockphoto.com/vectors/yoghurts-in-a-cup-with-a-spoon-blueberry-raspberry-peach-yogurt-dairy-vector-id1332070841?k=20&amp;m=1332070841&amp;s=612x612&amp;w=0&amp;h=KPm4CfbiIo_XtpNpgOfx5Zlk2PFE1S9o73xICYpGVf8" TargetMode="External"/><Relationship Id="rId94" Type="http://schemas.openxmlformats.org/officeDocument/2006/relationships/image" Target="media/image36.jpeg"/><Relationship Id="rId99" Type="http://schemas.openxmlformats.org/officeDocument/2006/relationships/hyperlink" Target="https://media.istockphoto.com/photos/female-customer-buying-food-on-digital-tablet-at-cashier-counter-picture-id1304752349?k=20&amp;m=1304752349&amp;s=612x612&amp;w=0&amp;h=xFKkaigrPtBPEoqtyAWgQfUNht0XWuKP6AEAEDwU4U0" TargetMode="External"/><Relationship Id="rId101" Type="http://schemas.openxmlformats.org/officeDocument/2006/relationships/image" Target="media/image39.jpeg"/><Relationship Id="rId122" Type="http://schemas.openxmlformats.org/officeDocument/2006/relationships/image" Target="https://media.istockphoto.com/vectors/vector-milk-carton-dairy-product-illustration-vector-id1298280408?k=20&amp;m=1298280408&amp;s=612x612&amp;w=0&amp;h=QROJzmNK5xVoUC1CfNkIO6nLHgY8S2M-mwY6DdiEaCY=" TargetMode="External"/><Relationship Id="rId143" Type="http://schemas.openxmlformats.org/officeDocument/2006/relationships/image" Target="https://media.istockphoto.com/photos/vegetables-harvest-freshly-picked-from-garden-healthy-lifestyle-vegan-picture-id1333061848?k=20&amp;m=1333061848&amp;s=612x612&amp;w=0&amp;h=-rwGn29vrn7NyoFdxtURcld7mcAen1IpQgGAqlN0i94=" TargetMode="External"/><Relationship Id="rId148" Type="http://schemas.openxmlformats.org/officeDocument/2006/relationships/image" Target="media/image59.jpeg"/><Relationship Id="rId164" Type="http://schemas.openxmlformats.org/officeDocument/2006/relationships/hyperlink" Target="https://www.minsalud.gov.co/sites/rid/Lists/BibliotecaDigital/RIDE/DE/DIJ/resolucion-0719-de-2015.pdf" TargetMode="External"/><Relationship Id="rId169" Type="http://schemas.openxmlformats.org/officeDocument/2006/relationships/hyperlink" Target="https://www.minsalud.gov.co/sites/rid/Lists/BibliotecaDigital/RIDE/DE/DIJ/resolucion-0719-de-2015.pdf"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8.jpeg"/><Relationship Id="rId47" Type="http://schemas.openxmlformats.org/officeDocument/2006/relationships/hyperlink" Target="https://media.istockphoto.com/photos/quality-management-concept-picture-id1148757676?k=20&amp;m=1148757676&amp;s=612x612&amp;w=0&amp;h=Dk-0n8JScBXf8WhTKVvEmwJ0gbJnlHjahhWZdZHWNYI" TargetMode="External"/><Relationship Id="rId68" Type="http://schemas.openxmlformats.org/officeDocument/2006/relationships/hyperlink" Target="https://media.istockphoto.com/photos/shopping-basket-full-of-variety-of-grocery-products-food-and-drink-on-picture-id1319625327?k=20&amp;m=1319625327&amp;s=612x612&amp;w=0&amp;h=raoybExWvGmbAqIpBAK-SRI98__xXzcho7Wgq1LRXho" TargetMode="External"/><Relationship Id="rId89" Type="http://schemas.openxmlformats.org/officeDocument/2006/relationships/image" Target="https://media.istockphoto.com/photos/woman-standing-in-front-of-opened-fridge-and-holding-up-to-her-nose-picture-id1056660254?k=20&amp;m=1056660254&amp;s=612x612&amp;w=0&amp;h=KfdZ60vRWM_AMSxvJWM7VfCdKdv9FRf-qCEa9-ccOHU=" TargetMode="External"/><Relationship Id="rId112" Type="http://schemas.openxmlformats.org/officeDocument/2006/relationships/image" Target="media/image45.jpeg"/><Relationship Id="rId133" Type="http://schemas.openxmlformats.org/officeDocument/2006/relationships/image" Target="media/image53.png"/><Relationship Id="rId154" Type="http://schemas.openxmlformats.org/officeDocument/2006/relationships/image" Target="media/image61.jpeg"/><Relationship Id="rId175" Type="http://schemas.openxmlformats.org/officeDocument/2006/relationships/fontTable" Target="fontTable.xml"/><Relationship Id="rId16" Type="http://schemas.openxmlformats.org/officeDocument/2006/relationships/image" Target="media/image3.jpeg"/><Relationship Id="rId37" Type="http://schemas.openxmlformats.org/officeDocument/2006/relationships/hyperlink" Target="https://media.istockphoto.com/vectors/business-contract-signing-corporate-document-agreement-checking-data-vector-id1223604108?k=20&amp;m=1223604108&amp;s=612x612&amp;w=0&amp;h=R1DgiLIjtg-r5Dys3_8T_jD-mdgS1b9rXtDPElktWu8" TargetMode="External"/><Relationship Id="rId58" Type="http://schemas.openxmlformats.org/officeDocument/2006/relationships/image" Target="https://media.istockphoto.com/photos/assortment-of-most-common-dairy-products-on-white-backdrop-picture-id155373465?k=20&amp;m=155373465&amp;s=612x612&amp;w=0&amp;h=xsqZAajsdvX_jmjRqV71LzBLcAPqFII8LVZrjS4flrg=" TargetMode="External"/><Relationship Id="rId79" Type="http://schemas.openxmlformats.org/officeDocument/2006/relationships/image" Target="media/image31.jpeg"/><Relationship Id="rId102" Type="http://schemas.openxmlformats.org/officeDocument/2006/relationships/image" Target="https://media.istockphoto.com/vectors/dairy-products-set-collection-of-milk-food-vector-id1127694830?k=20&amp;m=1127694830&amp;s=612x612&amp;w=0&amp;h=Gr3Q6O3l4NwXpvpafuotp1n0q1HiEy8PGMhdpR6GSo0=" TargetMode="External"/><Relationship Id="rId123" Type="http://schemas.openxmlformats.org/officeDocument/2006/relationships/hyperlink" Target="https://media.istockphoto.com/vectors/vector-milk-carton-dairy-product-illustration-vector-id1298280408?k=20&amp;m=1298280408&amp;s=612x612&amp;w=0&amp;h=QROJzmNK5xVoUC1CfNkIO6nLHgY8S2M-mwY6DdiEaCY" TargetMode="External"/><Relationship Id="rId144" Type="http://schemas.openxmlformats.org/officeDocument/2006/relationships/hyperlink" Target="https://media.istockphoto.com/photos/vegetables-harvest-freshly-picked-from-garden-healthy-lifestyle-vegan-picture-id1333061848?k=20&amp;m=1333061848&amp;s=612x612&amp;w=0&amp;h=-rwGn29vrn7NyoFdxtURcld7mcAen1IpQgGAqlN0i94" TargetMode="External"/><Relationship Id="rId90" Type="http://schemas.openxmlformats.org/officeDocument/2006/relationships/hyperlink" Target="https://media.istockphoto.com/photos/woman-standing-in-front-of-opened-fridge-and-holding-up-to-her-nose-picture-id1056660254?k=20&amp;m=1056660254&amp;s=612x612&amp;w=0&amp;h=KfdZ60vRWM_AMSxvJWM7VfCdKdv9FRf-qCEa9-ccOHU" TargetMode="External"/><Relationship Id="rId165" Type="http://schemas.openxmlformats.org/officeDocument/2006/relationships/hyperlink" Target="https://www.minsalud.gov.co/sites/rid/Lists/BibliotecaDigital/RIDE/DE/DIJ/resolucion-2674-de-2013.pdf" TargetMode="External"/><Relationship Id="rId27" Type="http://schemas.openxmlformats.org/officeDocument/2006/relationships/hyperlink" Target="https://media.istockphoto.com/vectors/omni-channel-multi-channel-ecommerce-digital-marketing-technology-vector-id830356568?k=20&amp;m=830356568&amp;s=612x612&amp;w=0&amp;h=NV8o-72_AJ4jGSu1VtaZej9BZ07nX43WNn3aDB2yVdw" TargetMode="External"/><Relationship Id="rId48" Type="http://schemas.openxmlformats.org/officeDocument/2006/relationships/image" Target="media/image19.png"/><Relationship Id="rId69" Type="http://schemas.openxmlformats.org/officeDocument/2006/relationships/image" Target="media/image27.jpeg"/><Relationship Id="rId113" Type="http://schemas.openxmlformats.org/officeDocument/2006/relationships/hyperlink" Target="https://www.freepik.es/fotos-premium/varios-comestibles-carrito-compras_8446792.htm" TargetMode="External"/><Relationship Id="rId134" Type="http://schemas.openxmlformats.org/officeDocument/2006/relationships/image" Target="media/image54.jpeg"/><Relationship Id="rId80" Type="http://schemas.openxmlformats.org/officeDocument/2006/relationships/image" Target="https://media.istockphoto.com/photos/female-microbiologist-using-microscope-in-laboratoty-picture-id836090694?k=20&amp;m=836090694&amp;s=612x612&amp;w=0&amp;h=MqIQ_Ba1oLknzY-N-p-k6sSKOyhcrCKPcRr4fhgugwg=" TargetMode="External"/><Relationship Id="rId155" Type="http://schemas.openxmlformats.org/officeDocument/2006/relationships/image" Target="https://media.istockphoto.com/photos/woman-comparing-products-in-shop-picture-id522898575?k=20&amp;m=522898575&amp;s=612x612&amp;w=0&amp;h=dXAiIVgVJYSAg9Q85gY8e5ygKrhwK2S5JQN3nx1LQhs=" TargetMode="External"/><Relationship Id="rId176" Type="http://schemas.microsoft.com/office/2011/relationships/people" Target="people.xml"/><Relationship Id="rId17" Type="http://schemas.openxmlformats.org/officeDocument/2006/relationships/hyperlink" Target="https://media.istockphoto.com/photos/street-scene-of-the-town-of-san-juan-teotihuacan-picture-id1179366620?k=20&amp;m=1179366620&amp;s=612x612&amp;w=0&amp;h=_4WA0_E8VdsJ8wntD-8SjlhlnSBSHcMrtXjDLhT_ILI" TargetMode="External"/><Relationship Id="rId38" Type="http://schemas.openxmlformats.org/officeDocument/2006/relationships/image" Target="media/image14.png"/><Relationship Id="rId59" Type="http://schemas.openxmlformats.org/officeDocument/2006/relationships/hyperlink" Target="https://media.istockphoto.com/photos/assortment-of-most-common-dairy-products-on-white-backdrop-picture-id155373465?k=20&amp;m=155373465&amp;s=612x612&amp;w=0&amp;h=xsqZAajsdvX_jmjRqV71LzBLcAPqFII8LVZrjS4flrg" TargetMode="External"/><Relationship Id="rId103" Type="http://schemas.openxmlformats.org/officeDocument/2006/relationships/image" Target="media/image40.jpeg"/><Relationship Id="rId124" Type="http://schemas.openxmlformats.org/officeDocument/2006/relationships/image" Target="media/image49.jpeg"/><Relationship Id="rId70" Type="http://schemas.openxmlformats.org/officeDocument/2006/relationships/image" Target="media/image28.jpeg"/><Relationship Id="rId91" Type="http://schemas.openxmlformats.org/officeDocument/2006/relationships/image" Target="media/image35.jpeg"/><Relationship Id="rId145" Type="http://schemas.openxmlformats.org/officeDocument/2006/relationships/image" Target="media/image58.jpeg"/><Relationship Id="rId166" Type="http://schemas.openxmlformats.org/officeDocument/2006/relationships/hyperlink" Target="https://www.funcionpublica.gov.co/eva/gestornormativo/norma.php?i=3337" TargetMode="External"/><Relationship Id="rId1" Type="http://schemas.openxmlformats.org/officeDocument/2006/relationships/customXml" Target="../customXml/item1.xml"/></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69.png"/><Relationship Id="rId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MY4tGoC3o1ECYmrioIjEF+Ss2w==">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72</Pages>
  <Words>17022</Words>
  <Characters>97031</Characters>
  <Application>Microsoft Office Word</Application>
  <DocSecurity>0</DocSecurity>
  <Lines>808</Lines>
  <Paragraphs>227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Magda Melissa</dc:creator>
  <cp:lastModifiedBy>Microsoft Office User</cp:lastModifiedBy>
  <cp:revision>120</cp:revision>
  <dcterms:created xsi:type="dcterms:W3CDTF">2022-12-24T02:01:00Z</dcterms:created>
  <dcterms:modified xsi:type="dcterms:W3CDTF">2022-12-26T16:18:00Z</dcterms:modified>
</cp:coreProperties>
</file>